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DBF9CD" w14:textId="5B64FD3C" w:rsidR="000802B3" w:rsidRDefault="00C224DA" w:rsidP="000802B3">
      <w:pPr>
        <w:spacing w:before="0" w:after="0"/>
        <w:jc w:val="center"/>
        <w:rPr>
          <w:rFonts w:ascii="Arial" w:hAnsi="Arial" w:cs="Arial"/>
          <w:b/>
          <w:bCs/>
          <w:sz w:val="32"/>
          <w:szCs w:val="32"/>
        </w:rPr>
      </w:pPr>
      <w:r w:rsidRPr="00400F51">
        <w:rPr>
          <w:rFonts w:ascii="Arial" w:hAnsi="Arial" w:cs="Arial"/>
          <w:b/>
          <w:bCs/>
          <w:sz w:val="32"/>
          <w:szCs w:val="32"/>
        </w:rPr>
        <w:t xml:space="preserve">PlanetarySystemStacker für die </w:t>
      </w:r>
      <w:del w:id="0" w:author="rolf" w:date="2020-08-29T17:17:00Z">
        <w:r w:rsidRPr="00400F51" w:rsidDel="00232776">
          <w:rPr>
            <w:rFonts w:ascii="Arial" w:hAnsi="Arial" w:cs="Arial"/>
            <w:b/>
            <w:bCs/>
            <w:sz w:val="32"/>
            <w:szCs w:val="32"/>
          </w:rPr>
          <w:delText xml:space="preserve">hochauflösende </w:delText>
        </w:r>
      </w:del>
      <w:ins w:id="1" w:author="rolf" w:date="2020-08-29T17:17:00Z">
        <w:r w:rsidR="00232776" w:rsidRPr="00400F51">
          <w:rPr>
            <w:rFonts w:ascii="Arial" w:hAnsi="Arial" w:cs="Arial"/>
            <w:b/>
            <w:bCs/>
            <w:sz w:val="32"/>
            <w:szCs w:val="32"/>
          </w:rPr>
          <w:t>hochauf</w:t>
        </w:r>
        <w:r w:rsidR="00232776">
          <w:rPr>
            <w:rFonts w:ascii="Arial" w:hAnsi="Arial" w:cs="Arial"/>
            <w:b/>
            <w:bCs/>
            <w:sz w:val="32"/>
            <w:szCs w:val="32"/>
          </w:rPr>
          <w:t>gelöste</w:t>
        </w:r>
        <w:r w:rsidR="00232776" w:rsidRPr="00400F51">
          <w:rPr>
            <w:rFonts w:ascii="Arial" w:hAnsi="Arial" w:cs="Arial"/>
            <w:b/>
            <w:bCs/>
            <w:sz w:val="32"/>
            <w:szCs w:val="32"/>
          </w:rPr>
          <w:t xml:space="preserve"> </w:t>
        </w:r>
      </w:ins>
      <w:del w:id="2" w:author="rolf" w:date="2020-08-29T17:17:00Z">
        <w:r w:rsidRPr="00400F51" w:rsidDel="00232776">
          <w:rPr>
            <w:rFonts w:ascii="Arial" w:hAnsi="Arial" w:cs="Arial"/>
            <w:b/>
            <w:bCs/>
            <w:sz w:val="32"/>
            <w:szCs w:val="32"/>
          </w:rPr>
          <w:delText>Bild</w:delText>
        </w:r>
        <w:r w:rsidR="000802B3" w:rsidDel="00232776">
          <w:rPr>
            <w:rFonts w:ascii="Arial" w:hAnsi="Arial" w:cs="Arial"/>
            <w:b/>
            <w:bCs/>
            <w:sz w:val="32"/>
            <w:szCs w:val="32"/>
          </w:rPr>
          <w:delText>bearbeitung</w:delText>
        </w:r>
        <w:r w:rsidRPr="00400F51" w:rsidDel="00232776">
          <w:rPr>
            <w:rFonts w:ascii="Arial" w:hAnsi="Arial" w:cs="Arial"/>
            <w:b/>
            <w:bCs/>
            <w:sz w:val="32"/>
            <w:szCs w:val="32"/>
          </w:rPr>
          <w:delText xml:space="preserve"> </w:delText>
        </w:r>
      </w:del>
      <w:ins w:id="3" w:author="rolf" w:date="2020-08-29T17:17:00Z">
        <w:r w:rsidR="00232776">
          <w:rPr>
            <w:rFonts w:ascii="Arial" w:hAnsi="Arial" w:cs="Arial"/>
            <w:b/>
            <w:bCs/>
            <w:sz w:val="32"/>
            <w:szCs w:val="32"/>
          </w:rPr>
          <w:t>Fotografie</w:t>
        </w:r>
        <w:r w:rsidR="00232776" w:rsidRPr="00400F51">
          <w:rPr>
            <w:rFonts w:ascii="Arial" w:hAnsi="Arial" w:cs="Arial"/>
            <w:b/>
            <w:bCs/>
            <w:sz w:val="32"/>
            <w:szCs w:val="32"/>
          </w:rPr>
          <w:t xml:space="preserve"> </w:t>
        </w:r>
      </w:ins>
      <w:r w:rsidRPr="00400F51">
        <w:rPr>
          <w:rFonts w:ascii="Arial" w:hAnsi="Arial" w:cs="Arial"/>
          <w:b/>
          <w:bCs/>
          <w:sz w:val="32"/>
          <w:szCs w:val="32"/>
        </w:rPr>
        <w:t xml:space="preserve">von Objekten des Planetensystems </w:t>
      </w:r>
    </w:p>
    <w:p w14:paraId="08BB4CC1" w14:textId="6CEC1484" w:rsidR="00C224DA" w:rsidRPr="00400F51" w:rsidRDefault="00C224DA" w:rsidP="000802B3">
      <w:pPr>
        <w:spacing w:before="0" w:after="0"/>
        <w:jc w:val="center"/>
        <w:rPr>
          <w:rFonts w:ascii="Arial" w:hAnsi="Arial" w:cs="Arial"/>
          <w:b/>
          <w:bCs/>
          <w:sz w:val="32"/>
          <w:szCs w:val="32"/>
        </w:rPr>
      </w:pPr>
      <w:r w:rsidRPr="00400F51">
        <w:rPr>
          <w:rFonts w:ascii="Arial" w:hAnsi="Arial" w:cs="Arial"/>
          <w:b/>
          <w:bCs/>
          <w:sz w:val="32"/>
          <w:szCs w:val="32"/>
        </w:rPr>
        <w:t>durch turbulente Luft</w:t>
      </w:r>
    </w:p>
    <w:p w14:paraId="0A2194C9" w14:textId="76B2B185" w:rsidR="00C224DA" w:rsidRDefault="00C224DA" w:rsidP="00C224DA"/>
    <w:p w14:paraId="40513620" w14:textId="676F57D3" w:rsidR="00C224DA" w:rsidRDefault="00C224DA" w:rsidP="000802B3">
      <w:pPr>
        <w:jc w:val="center"/>
      </w:pPr>
      <w:r w:rsidRPr="00C224DA">
        <w:rPr>
          <w:noProof/>
          <w:lang w:eastAsia="de-DE"/>
        </w:rPr>
        <w:drawing>
          <wp:inline distT="0" distB="0" distL="0" distR="0" wp14:anchorId="22C826EB" wp14:editId="7FAE93F7">
            <wp:extent cx="5364480" cy="5354320"/>
            <wp:effectExtent l="0" t="0" r="762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4480" cy="5354320"/>
                    </a:xfrm>
                    <a:prstGeom prst="rect">
                      <a:avLst/>
                    </a:prstGeom>
                    <a:noFill/>
                    <a:ln>
                      <a:noFill/>
                    </a:ln>
                  </pic:spPr>
                </pic:pic>
              </a:graphicData>
            </a:graphic>
          </wp:inline>
        </w:drawing>
      </w:r>
    </w:p>
    <w:p w14:paraId="0055CDFC" w14:textId="77777777" w:rsidR="00C224DA" w:rsidRDefault="00C224DA" w:rsidP="00354B88"/>
    <w:p w14:paraId="29D50F56" w14:textId="1A5AACBC" w:rsidR="00C224DA" w:rsidRPr="002626CE" w:rsidRDefault="00C224DA" w:rsidP="00C224DA">
      <w:pPr>
        <w:jc w:val="center"/>
        <w:rPr>
          <w:rFonts w:ascii="Arial" w:hAnsi="Arial" w:cs="Arial"/>
          <w:b/>
          <w:bCs/>
          <w:sz w:val="28"/>
          <w:szCs w:val="28"/>
        </w:rPr>
      </w:pPr>
      <w:r w:rsidRPr="002626CE">
        <w:rPr>
          <w:rFonts w:ascii="Arial" w:hAnsi="Arial" w:cs="Arial"/>
          <w:b/>
          <w:bCs/>
          <w:sz w:val="28"/>
          <w:szCs w:val="28"/>
        </w:rPr>
        <w:t>Benutzerhandbuch (Version 0.8.0, Juni 2020)</w:t>
      </w:r>
    </w:p>
    <w:p w14:paraId="6CB8CA9C" w14:textId="0841A309" w:rsidR="002626CE" w:rsidRDefault="002626CE" w:rsidP="000802B3">
      <w:pPr>
        <w:rPr>
          <w:b/>
          <w:bCs/>
        </w:rPr>
      </w:pPr>
    </w:p>
    <w:p w14:paraId="097A3DBB" w14:textId="41C68EF9" w:rsidR="00C224DA" w:rsidRDefault="00C224DA" w:rsidP="00354B88">
      <w:pPr>
        <w:rPr>
          <w:szCs w:val="22"/>
        </w:rPr>
      </w:pPr>
    </w:p>
    <w:p w14:paraId="7967ABFD" w14:textId="77777777" w:rsidR="00BF596F" w:rsidRPr="002626CE" w:rsidRDefault="00BF596F" w:rsidP="00354B88">
      <w:pPr>
        <w:rPr>
          <w:szCs w:val="22"/>
        </w:rPr>
      </w:pPr>
    </w:p>
    <w:p w14:paraId="48DAC9A8" w14:textId="77777777" w:rsidR="000802B3" w:rsidRPr="00C224DA" w:rsidRDefault="000802B3" w:rsidP="000802B3">
      <w:pPr>
        <w:jc w:val="center"/>
      </w:pPr>
      <w:r w:rsidRPr="00C224DA">
        <w:t xml:space="preserve">Rolf </w:t>
      </w:r>
      <w:r w:rsidRPr="002626CE">
        <w:rPr>
          <w:szCs w:val="22"/>
        </w:rPr>
        <w:t>Hempel</w:t>
      </w:r>
    </w:p>
    <w:p w14:paraId="35164233" w14:textId="5B971CA4" w:rsidR="00C224DA" w:rsidRDefault="00C224DA" w:rsidP="000802B3">
      <w:pPr>
        <w:jc w:val="center"/>
        <w:rPr>
          <w:szCs w:val="22"/>
        </w:rPr>
      </w:pPr>
    </w:p>
    <w:p w14:paraId="5C053D13" w14:textId="45B950F5" w:rsidR="004C35E8" w:rsidRDefault="004C35E8" w:rsidP="000802B3">
      <w:pPr>
        <w:rPr>
          <w:szCs w:val="22"/>
        </w:rPr>
      </w:pPr>
    </w:p>
    <w:p w14:paraId="716391DB" w14:textId="13DF6A02" w:rsidR="00A70AFE" w:rsidRDefault="00A70AFE" w:rsidP="000802B3">
      <w:pPr>
        <w:rPr>
          <w:szCs w:val="22"/>
        </w:rPr>
      </w:pPr>
    </w:p>
    <w:p w14:paraId="7CF2947B" w14:textId="77777777" w:rsidR="00A70AFE" w:rsidRPr="002626CE" w:rsidRDefault="00A70AFE" w:rsidP="000802B3">
      <w:pPr>
        <w:rPr>
          <w:szCs w:val="22"/>
        </w:rPr>
      </w:pPr>
    </w:p>
    <w:p w14:paraId="4456FEB4" w14:textId="2238F569" w:rsidR="00A06A1E" w:rsidRPr="00DB0A42" w:rsidRDefault="00882F93" w:rsidP="00882F93">
      <w:pPr>
        <w:rPr>
          <w:rFonts w:cs="Corbel"/>
          <w:color w:val="000000"/>
          <w:szCs w:val="22"/>
        </w:rPr>
      </w:pPr>
      <w:r w:rsidRPr="00DB0A42">
        <w:rPr>
          <w:rFonts w:ascii="Arial" w:hAnsi="Arial" w:cs="Arial"/>
          <w:b/>
          <w:bCs/>
          <w:i/>
          <w:iCs/>
          <w:color w:val="000000"/>
          <w:sz w:val="26"/>
          <w:szCs w:val="26"/>
        </w:rPr>
        <w:lastRenderedPageBreak/>
        <w:t xml:space="preserve">Inhaltsverzeichnis </w:t>
      </w:r>
    </w:p>
    <w:p w14:paraId="2BD36115" w14:textId="65C580FE" w:rsidR="00882F93" w:rsidRPr="004C6F8F" w:rsidRDefault="00882F93" w:rsidP="005058F2">
      <w:pPr>
        <w:pStyle w:val="Listenabsatz"/>
        <w:numPr>
          <w:ilvl w:val="0"/>
          <w:numId w:val="17"/>
        </w:numPr>
        <w:tabs>
          <w:tab w:val="right" w:leader="dot" w:pos="8505"/>
        </w:tabs>
        <w:spacing w:before="0"/>
        <w:rPr>
          <w:rFonts w:cs="Corbel"/>
          <w:color w:val="000000"/>
          <w:szCs w:val="22"/>
        </w:rPr>
      </w:pPr>
      <w:r w:rsidRPr="004C6F8F">
        <w:rPr>
          <w:rFonts w:cs="Corbel"/>
          <w:color w:val="000000"/>
          <w:szCs w:val="22"/>
        </w:rPr>
        <w:t>Einführung</w:t>
      </w:r>
      <w:r w:rsidR="00A1358F" w:rsidRPr="004C6F8F">
        <w:rPr>
          <w:rFonts w:cs="Corbel"/>
          <w:color w:val="000000"/>
          <w:szCs w:val="22"/>
        </w:rPr>
        <w:t xml:space="preserve"> </w:t>
      </w:r>
      <w:r w:rsidR="00D478BA" w:rsidRPr="004C6F8F">
        <w:rPr>
          <w:rFonts w:cs="Corbel"/>
          <w:color w:val="000000"/>
          <w:szCs w:val="22"/>
        </w:rPr>
        <w:tab/>
      </w:r>
      <w:r w:rsidRPr="004C6F8F">
        <w:rPr>
          <w:rFonts w:cs="Corbel"/>
          <w:color w:val="000000"/>
          <w:szCs w:val="22"/>
        </w:rPr>
        <w:t>2</w:t>
      </w:r>
      <w:r w:rsidR="000839A8" w:rsidRPr="004C6F8F">
        <w:rPr>
          <w:rFonts w:cs="Corbel"/>
          <w:color w:val="000000"/>
          <w:szCs w:val="22"/>
        </w:rPr>
        <w:t xml:space="preserve"> </w:t>
      </w:r>
    </w:p>
    <w:p w14:paraId="674032E0" w14:textId="5D001379" w:rsidR="00882F93" w:rsidRPr="004C6F8F" w:rsidRDefault="004C6F8F" w:rsidP="0040230D">
      <w:pPr>
        <w:pStyle w:val="Listenabsatz"/>
        <w:tabs>
          <w:tab w:val="right" w:leader="dot" w:pos="8505"/>
        </w:tabs>
        <w:spacing w:before="0"/>
        <w:ind w:left="709"/>
        <w:rPr>
          <w:rFonts w:cs="Corbel"/>
          <w:color w:val="000000"/>
          <w:szCs w:val="22"/>
        </w:rPr>
      </w:pPr>
      <w:r w:rsidRPr="004C6F8F">
        <w:rPr>
          <w:rFonts w:cs="Corbel"/>
          <w:color w:val="000000"/>
          <w:szCs w:val="22"/>
        </w:rPr>
        <w:t xml:space="preserve">1.1 </w:t>
      </w:r>
      <w:r w:rsidR="00882F93" w:rsidRPr="004C6F8F">
        <w:rPr>
          <w:rFonts w:cs="Corbel"/>
          <w:color w:val="000000"/>
          <w:szCs w:val="22"/>
        </w:rPr>
        <w:t xml:space="preserve">Projektautoren und Mitwirkende </w:t>
      </w:r>
      <w:r w:rsidR="0013683E">
        <w:rPr>
          <w:rFonts w:cs="Corbel"/>
          <w:color w:val="000000"/>
          <w:szCs w:val="22"/>
        </w:rPr>
        <w:tab/>
      </w:r>
      <w:r w:rsidR="00882F93" w:rsidRPr="004C6F8F">
        <w:rPr>
          <w:rFonts w:cs="Corbel"/>
          <w:color w:val="000000"/>
          <w:szCs w:val="22"/>
        </w:rPr>
        <w:t>3</w:t>
      </w:r>
      <w:r w:rsidR="000839A8" w:rsidRPr="004C6F8F">
        <w:rPr>
          <w:rFonts w:cs="Corbel"/>
          <w:color w:val="000000"/>
          <w:szCs w:val="22"/>
        </w:rPr>
        <w:t xml:space="preserve"> </w:t>
      </w:r>
    </w:p>
    <w:p w14:paraId="743DBFCD" w14:textId="27B24F28" w:rsidR="00A06A1E" w:rsidRPr="004C6F8F" w:rsidRDefault="00882F93" w:rsidP="000F76B8">
      <w:pPr>
        <w:pStyle w:val="Listenabsatz"/>
        <w:numPr>
          <w:ilvl w:val="0"/>
          <w:numId w:val="17"/>
        </w:numPr>
        <w:tabs>
          <w:tab w:val="right" w:leader="dot" w:pos="8505"/>
        </w:tabs>
        <w:spacing w:before="0"/>
        <w:rPr>
          <w:rFonts w:cs="Corbel"/>
          <w:color w:val="000000"/>
          <w:szCs w:val="22"/>
        </w:rPr>
      </w:pPr>
      <w:r w:rsidRPr="004C6F8F">
        <w:rPr>
          <w:rFonts w:cs="Corbel"/>
          <w:color w:val="000000"/>
          <w:szCs w:val="22"/>
        </w:rPr>
        <w:t xml:space="preserve">Änderungsprotokoll </w:t>
      </w:r>
      <w:r w:rsidR="00347519" w:rsidRPr="004C6F8F">
        <w:rPr>
          <w:rFonts w:cs="Corbel"/>
          <w:color w:val="000000"/>
          <w:szCs w:val="22"/>
        </w:rPr>
        <w:tab/>
      </w:r>
      <w:r w:rsidRPr="004C6F8F">
        <w:rPr>
          <w:rFonts w:cs="Corbel"/>
          <w:color w:val="000000"/>
          <w:szCs w:val="22"/>
        </w:rPr>
        <w:t>4</w:t>
      </w:r>
      <w:r w:rsidR="000839A8" w:rsidRPr="004C6F8F">
        <w:rPr>
          <w:rFonts w:cs="Corbel"/>
          <w:color w:val="000000"/>
          <w:szCs w:val="22"/>
        </w:rPr>
        <w:t xml:space="preserve"> </w:t>
      </w:r>
    </w:p>
    <w:p w14:paraId="263BAD17" w14:textId="49E9F516" w:rsidR="00882F93" w:rsidRPr="004C6F8F" w:rsidRDefault="004C6F8F" w:rsidP="0040230D">
      <w:pPr>
        <w:pStyle w:val="Listenabsatz"/>
        <w:tabs>
          <w:tab w:val="right" w:leader="dot" w:pos="8505"/>
        </w:tabs>
        <w:spacing w:before="0"/>
        <w:rPr>
          <w:rFonts w:cs="Corbel"/>
          <w:color w:val="000000"/>
          <w:szCs w:val="22"/>
        </w:rPr>
      </w:pPr>
      <w:r w:rsidRPr="004C6F8F">
        <w:rPr>
          <w:rFonts w:cs="Corbel"/>
          <w:color w:val="000000"/>
          <w:szCs w:val="22"/>
        </w:rPr>
        <w:t xml:space="preserve">2.1 </w:t>
      </w:r>
      <w:r w:rsidR="00882F93" w:rsidRPr="004C6F8F">
        <w:rPr>
          <w:rFonts w:cs="Corbel"/>
          <w:color w:val="000000"/>
          <w:szCs w:val="22"/>
        </w:rPr>
        <w:t xml:space="preserve">Änderungen in Version 0.8.0 (Juni 2020) </w:t>
      </w:r>
      <w:r w:rsidR="00D478BA" w:rsidRPr="004C6F8F">
        <w:rPr>
          <w:rFonts w:cs="Corbel"/>
          <w:color w:val="000000"/>
          <w:szCs w:val="22"/>
        </w:rPr>
        <w:tab/>
      </w:r>
      <w:r w:rsidR="00882F93" w:rsidRPr="004C6F8F">
        <w:rPr>
          <w:rFonts w:cs="Corbel"/>
          <w:color w:val="000000"/>
          <w:szCs w:val="22"/>
        </w:rPr>
        <w:t>4</w:t>
      </w:r>
      <w:r w:rsidR="000839A8" w:rsidRPr="004C6F8F">
        <w:rPr>
          <w:rFonts w:cs="Corbel"/>
          <w:color w:val="000000"/>
          <w:szCs w:val="22"/>
        </w:rPr>
        <w:t xml:space="preserve"> </w:t>
      </w:r>
    </w:p>
    <w:p w14:paraId="5A6C0FFD" w14:textId="62B5EF93" w:rsidR="00882F93" w:rsidRPr="004C6F8F" w:rsidRDefault="004C6F8F" w:rsidP="0040230D">
      <w:pPr>
        <w:pStyle w:val="Listenabsatz"/>
        <w:tabs>
          <w:tab w:val="right" w:leader="dot" w:pos="8505"/>
        </w:tabs>
        <w:spacing w:before="0"/>
        <w:rPr>
          <w:rFonts w:cs="Corbel"/>
          <w:color w:val="000000"/>
          <w:szCs w:val="22"/>
        </w:rPr>
      </w:pPr>
      <w:r w:rsidRPr="004C6F8F">
        <w:rPr>
          <w:rFonts w:cs="Corbel"/>
          <w:color w:val="000000"/>
          <w:szCs w:val="22"/>
        </w:rPr>
        <w:t xml:space="preserve">2.2 </w:t>
      </w:r>
      <w:r w:rsidR="00882F93" w:rsidRPr="004C6F8F">
        <w:rPr>
          <w:rFonts w:cs="Corbel"/>
          <w:color w:val="000000"/>
          <w:szCs w:val="22"/>
        </w:rPr>
        <w:t xml:space="preserve">Änderungen in Version 0.7.0 (Februar 2020) </w:t>
      </w:r>
      <w:r w:rsidR="00D478BA" w:rsidRPr="004C6F8F">
        <w:rPr>
          <w:rFonts w:cs="Corbel"/>
          <w:color w:val="000000"/>
          <w:szCs w:val="22"/>
        </w:rPr>
        <w:tab/>
      </w:r>
      <w:r w:rsidR="00882F93" w:rsidRPr="004C6F8F">
        <w:rPr>
          <w:rFonts w:cs="Corbel"/>
          <w:color w:val="000000"/>
          <w:szCs w:val="22"/>
        </w:rPr>
        <w:t>4</w:t>
      </w:r>
      <w:r w:rsidR="000839A8" w:rsidRPr="004C6F8F">
        <w:rPr>
          <w:rFonts w:cs="Corbel"/>
          <w:color w:val="000000"/>
          <w:szCs w:val="22"/>
        </w:rPr>
        <w:t xml:space="preserve"> </w:t>
      </w:r>
    </w:p>
    <w:p w14:paraId="7EAE456E" w14:textId="4BC06EAA" w:rsidR="00882F93" w:rsidRPr="004C6F8F" w:rsidRDefault="004C6F8F" w:rsidP="0040230D">
      <w:pPr>
        <w:pStyle w:val="Listenabsatz"/>
        <w:widowControl w:val="0"/>
        <w:tabs>
          <w:tab w:val="right" w:leader="dot" w:pos="8505"/>
        </w:tabs>
        <w:spacing w:before="0"/>
        <w:rPr>
          <w:rFonts w:cs="Corbel"/>
          <w:color w:val="000000"/>
          <w:szCs w:val="22"/>
        </w:rPr>
      </w:pPr>
      <w:r w:rsidRPr="004C6F8F">
        <w:rPr>
          <w:rFonts w:cs="Corbel"/>
          <w:color w:val="000000"/>
          <w:szCs w:val="22"/>
        </w:rPr>
        <w:t xml:space="preserve">2.3 </w:t>
      </w:r>
      <w:r w:rsidR="00882F93" w:rsidRPr="004C6F8F">
        <w:rPr>
          <w:rFonts w:cs="Corbel"/>
          <w:color w:val="000000"/>
          <w:szCs w:val="22"/>
        </w:rPr>
        <w:t xml:space="preserve">Änderungen in Version 0.6.0 (August 2019) </w:t>
      </w:r>
      <w:r w:rsidR="00D478BA" w:rsidRPr="004C6F8F">
        <w:rPr>
          <w:rFonts w:cs="Corbel"/>
          <w:color w:val="000000"/>
          <w:szCs w:val="22"/>
        </w:rPr>
        <w:tab/>
      </w:r>
      <w:r w:rsidR="00882F93" w:rsidRPr="004C6F8F">
        <w:rPr>
          <w:rFonts w:cs="Corbel"/>
          <w:color w:val="000000"/>
          <w:szCs w:val="22"/>
        </w:rPr>
        <w:t>4</w:t>
      </w:r>
      <w:r w:rsidR="000839A8" w:rsidRPr="004C6F8F">
        <w:rPr>
          <w:rFonts w:cs="Corbel"/>
          <w:color w:val="000000"/>
          <w:szCs w:val="22"/>
        </w:rPr>
        <w:t xml:space="preserve"> </w:t>
      </w:r>
    </w:p>
    <w:p w14:paraId="7EAA9C12" w14:textId="44CE0E57" w:rsidR="00882F93" w:rsidRPr="004C6F8F" w:rsidRDefault="004C6F8F" w:rsidP="0040230D">
      <w:pPr>
        <w:pStyle w:val="Listenabsatz"/>
        <w:tabs>
          <w:tab w:val="right" w:leader="dot" w:pos="8505"/>
        </w:tabs>
        <w:spacing w:before="0"/>
        <w:rPr>
          <w:rFonts w:cs="Corbel"/>
          <w:color w:val="000000"/>
          <w:szCs w:val="22"/>
        </w:rPr>
      </w:pPr>
      <w:r w:rsidRPr="004C6F8F">
        <w:rPr>
          <w:rFonts w:cs="Corbel"/>
          <w:color w:val="000000"/>
          <w:szCs w:val="22"/>
        </w:rPr>
        <w:t xml:space="preserve">2.4 </w:t>
      </w:r>
      <w:r w:rsidR="00835650" w:rsidRPr="004C6F8F">
        <w:rPr>
          <w:rFonts w:cs="Corbel"/>
          <w:color w:val="000000"/>
          <w:szCs w:val="22"/>
        </w:rPr>
        <w:t xml:space="preserve">Erste Version 0.5.0 (Mai 2019) </w:t>
      </w:r>
      <w:r w:rsidR="00D478BA" w:rsidRPr="004C6F8F">
        <w:rPr>
          <w:rFonts w:cs="Corbel"/>
          <w:color w:val="000000"/>
          <w:szCs w:val="22"/>
        </w:rPr>
        <w:tab/>
      </w:r>
      <w:r w:rsidR="00882F93" w:rsidRPr="004C6F8F">
        <w:rPr>
          <w:rFonts w:cs="Corbel"/>
          <w:color w:val="000000"/>
          <w:szCs w:val="22"/>
        </w:rPr>
        <w:t>5</w:t>
      </w:r>
      <w:r w:rsidR="000839A8" w:rsidRPr="004C6F8F">
        <w:rPr>
          <w:rFonts w:cs="Corbel"/>
          <w:color w:val="000000"/>
          <w:szCs w:val="22"/>
        </w:rPr>
        <w:t xml:space="preserve"> </w:t>
      </w:r>
    </w:p>
    <w:p w14:paraId="72325C57" w14:textId="18E1F13C" w:rsidR="00882F93" w:rsidRPr="004C6F8F" w:rsidRDefault="00835650" w:rsidP="000F76B8">
      <w:pPr>
        <w:pStyle w:val="Listenabsatz"/>
        <w:numPr>
          <w:ilvl w:val="0"/>
          <w:numId w:val="17"/>
        </w:numPr>
        <w:tabs>
          <w:tab w:val="right" w:leader="dot" w:pos="8505"/>
        </w:tabs>
        <w:spacing w:before="0"/>
        <w:rPr>
          <w:rFonts w:cs="Corbel"/>
          <w:color w:val="000000"/>
          <w:szCs w:val="22"/>
        </w:rPr>
      </w:pPr>
      <w:r w:rsidRPr="004C6F8F">
        <w:rPr>
          <w:rFonts w:cs="Corbel"/>
          <w:color w:val="000000"/>
          <w:szCs w:val="22"/>
        </w:rPr>
        <w:t>Systemanforderungen und Software-Installation</w:t>
      </w:r>
      <w:r w:rsidR="000839A8" w:rsidRPr="004C6F8F">
        <w:rPr>
          <w:rFonts w:cs="Corbel"/>
          <w:color w:val="000000"/>
          <w:szCs w:val="22"/>
        </w:rPr>
        <w:t xml:space="preserve"> </w:t>
      </w:r>
      <w:r w:rsidR="00D478BA" w:rsidRPr="004C6F8F">
        <w:rPr>
          <w:rFonts w:cs="Corbel"/>
          <w:color w:val="000000"/>
          <w:szCs w:val="22"/>
        </w:rPr>
        <w:tab/>
      </w:r>
      <w:r w:rsidR="00882F93" w:rsidRPr="004C6F8F">
        <w:rPr>
          <w:rFonts w:cs="Corbel"/>
          <w:color w:val="000000"/>
          <w:szCs w:val="22"/>
        </w:rPr>
        <w:t>5</w:t>
      </w:r>
      <w:r w:rsidR="000839A8" w:rsidRPr="004C6F8F">
        <w:rPr>
          <w:rFonts w:cs="Corbel"/>
          <w:color w:val="000000"/>
          <w:szCs w:val="22"/>
        </w:rPr>
        <w:t xml:space="preserve"> </w:t>
      </w:r>
    </w:p>
    <w:p w14:paraId="44D98AF6" w14:textId="2CFA9AFA" w:rsidR="000839A8" w:rsidRPr="004C6F8F" w:rsidRDefault="004C6F8F" w:rsidP="004C6F8F">
      <w:pPr>
        <w:pStyle w:val="Listenabsatz"/>
        <w:tabs>
          <w:tab w:val="right" w:leader="dot" w:pos="8505"/>
        </w:tabs>
        <w:spacing w:before="0"/>
        <w:rPr>
          <w:rFonts w:cs="Corbel"/>
          <w:color w:val="000000"/>
          <w:szCs w:val="22"/>
        </w:rPr>
      </w:pPr>
      <w:r w:rsidRPr="004C6F8F">
        <w:rPr>
          <w:rFonts w:cs="Corbel"/>
          <w:color w:val="000000"/>
          <w:szCs w:val="22"/>
        </w:rPr>
        <w:t xml:space="preserve">3.1 </w:t>
      </w:r>
      <w:r w:rsidR="00835650" w:rsidRPr="004C6F8F">
        <w:rPr>
          <w:rFonts w:cs="Corbel"/>
          <w:color w:val="000000"/>
          <w:szCs w:val="22"/>
        </w:rPr>
        <w:t xml:space="preserve">Automatisches Installationsprogramm für Windows (7 / 8 / 10) </w:t>
      </w:r>
      <w:r w:rsidRPr="004C6F8F">
        <w:rPr>
          <w:rFonts w:cs="Corbel"/>
          <w:color w:val="000000"/>
          <w:szCs w:val="22"/>
        </w:rPr>
        <w:tab/>
      </w:r>
      <w:r w:rsidR="00882F93" w:rsidRPr="004C6F8F">
        <w:rPr>
          <w:rFonts w:cs="Corbel"/>
          <w:color w:val="000000"/>
          <w:szCs w:val="22"/>
        </w:rPr>
        <w:t>5</w:t>
      </w:r>
      <w:r w:rsidRPr="004C6F8F">
        <w:rPr>
          <w:rFonts w:cs="Corbel"/>
          <w:color w:val="000000"/>
          <w:szCs w:val="22"/>
        </w:rPr>
        <w:t xml:space="preserve"> </w:t>
      </w:r>
    </w:p>
    <w:p w14:paraId="4C4AD97F" w14:textId="35A61CAD" w:rsidR="00882F93" w:rsidRPr="004C6F8F" w:rsidRDefault="008111C1" w:rsidP="00C11D1D">
      <w:pPr>
        <w:pStyle w:val="Listenabsatz"/>
        <w:tabs>
          <w:tab w:val="right" w:leader="dot" w:pos="8505"/>
        </w:tabs>
        <w:spacing w:before="0"/>
        <w:ind w:left="708"/>
        <w:rPr>
          <w:rFonts w:cs="Corbel"/>
          <w:color w:val="000000"/>
          <w:szCs w:val="22"/>
        </w:rPr>
      </w:pPr>
      <w:r w:rsidRPr="004C6F8F">
        <w:rPr>
          <w:rFonts w:cs="Corbel"/>
          <w:color w:val="000000"/>
          <w:szCs w:val="22"/>
        </w:rPr>
        <w:t>3.2</w:t>
      </w:r>
      <w:r w:rsidR="0040230D" w:rsidRPr="004C6F8F">
        <w:rPr>
          <w:rFonts w:cs="Corbel"/>
          <w:color w:val="000000"/>
          <w:szCs w:val="22"/>
        </w:rPr>
        <w:t xml:space="preserve"> </w:t>
      </w:r>
      <w:r w:rsidR="00835650" w:rsidRPr="004C6F8F">
        <w:rPr>
          <w:rFonts w:cs="Corbel"/>
          <w:color w:val="000000"/>
          <w:szCs w:val="22"/>
        </w:rPr>
        <w:t xml:space="preserve">Plattformunabhängige Installation </w:t>
      </w:r>
      <w:r w:rsidR="00D478BA" w:rsidRPr="004C6F8F">
        <w:rPr>
          <w:rFonts w:cs="Corbel"/>
          <w:color w:val="000000"/>
          <w:szCs w:val="22"/>
        </w:rPr>
        <w:tab/>
      </w:r>
      <w:r w:rsidR="00882F93" w:rsidRPr="004C6F8F">
        <w:rPr>
          <w:rFonts w:cs="Corbel"/>
          <w:color w:val="000000"/>
          <w:szCs w:val="22"/>
        </w:rPr>
        <w:t xml:space="preserve">6 </w:t>
      </w:r>
    </w:p>
    <w:p w14:paraId="6E86C895" w14:textId="07DD6F86" w:rsidR="00882F93" w:rsidRPr="004C6F8F" w:rsidRDefault="00835650" w:rsidP="000F76B8">
      <w:pPr>
        <w:pStyle w:val="Listenabsatz"/>
        <w:numPr>
          <w:ilvl w:val="0"/>
          <w:numId w:val="17"/>
        </w:numPr>
        <w:tabs>
          <w:tab w:val="right" w:leader="dot" w:pos="8505"/>
        </w:tabs>
        <w:spacing w:before="0"/>
        <w:rPr>
          <w:rFonts w:cs="Corbel"/>
          <w:color w:val="000000"/>
          <w:szCs w:val="22"/>
        </w:rPr>
      </w:pPr>
      <w:r w:rsidRPr="004C6F8F">
        <w:rPr>
          <w:rFonts w:cs="Corbel"/>
          <w:color w:val="000000"/>
          <w:szCs w:val="22"/>
        </w:rPr>
        <w:t>Ausführung des Programms</w:t>
      </w:r>
      <w:r w:rsidR="00423257" w:rsidRPr="004C6F8F">
        <w:rPr>
          <w:rFonts w:cs="Corbel"/>
          <w:color w:val="000000"/>
          <w:szCs w:val="22"/>
        </w:rPr>
        <w:t xml:space="preserve"> </w:t>
      </w:r>
      <w:r w:rsidR="00D478BA" w:rsidRPr="004C6F8F">
        <w:rPr>
          <w:rFonts w:cs="Corbel"/>
          <w:color w:val="000000"/>
          <w:szCs w:val="22"/>
        </w:rPr>
        <w:tab/>
      </w:r>
      <w:r w:rsidR="00882F93" w:rsidRPr="004C6F8F">
        <w:rPr>
          <w:rFonts w:cs="Corbel"/>
          <w:color w:val="000000"/>
          <w:szCs w:val="22"/>
        </w:rPr>
        <w:t xml:space="preserve">6 </w:t>
      </w:r>
    </w:p>
    <w:p w14:paraId="43C9E81A" w14:textId="2160565A" w:rsidR="00882F93" w:rsidRPr="004C6F8F" w:rsidRDefault="00835650" w:rsidP="004C6F8F">
      <w:pPr>
        <w:tabs>
          <w:tab w:val="right" w:leader="dot" w:pos="8505"/>
        </w:tabs>
        <w:spacing w:before="0"/>
        <w:ind w:firstLine="709"/>
        <w:rPr>
          <w:rFonts w:cs="Corbel"/>
          <w:color w:val="000000"/>
          <w:szCs w:val="22"/>
        </w:rPr>
      </w:pPr>
      <w:r w:rsidRPr="004C6F8F">
        <w:rPr>
          <w:rFonts w:cs="Corbel"/>
          <w:color w:val="000000"/>
          <w:szCs w:val="22"/>
        </w:rPr>
        <w:t xml:space="preserve">4.1 Programmstart / Parameter einstellen </w:t>
      </w:r>
      <w:r w:rsidR="00D478BA" w:rsidRPr="004C6F8F">
        <w:rPr>
          <w:rFonts w:cs="Corbel"/>
          <w:color w:val="000000"/>
          <w:szCs w:val="22"/>
        </w:rPr>
        <w:tab/>
      </w:r>
      <w:r w:rsidR="00882F93" w:rsidRPr="004C6F8F">
        <w:rPr>
          <w:rFonts w:cs="Corbel"/>
          <w:color w:val="000000"/>
          <w:szCs w:val="22"/>
        </w:rPr>
        <w:t xml:space="preserve">7 </w:t>
      </w:r>
    </w:p>
    <w:p w14:paraId="33D9FD8B" w14:textId="2672E8F9" w:rsidR="00882F93" w:rsidRPr="004C6F8F" w:rsidRDefault="00835650" w:rsidP="00C11D1D">
      <w:pPr>
        <w:tabs>
          <w:tab w:val="right" w:leader="dot" w:pos="8505"/>
        </w:tabs>
        <w:spacing w:before="0"/>
        <w:ind w:firstLine="708"/>
        <w:rPr>
          <w:rFonts w:cs="Corbel"/>
          <w:color w:val="000000"/>
          <w:szCs w:val="22"/>
        </w:rPr>
      </w:pPr>
      <w:r w:rsidRPr="004C6F8F">
        <w:rPr>
          <w:rFonts w:cs="Corbel"/>
          <w:color w:val="000000"/>
          <w:szCs w:val="22"/>
        </w:rPr>
        <w:t xml:space="preserve">4.2 Dunkel-/Flachbildkalibrierung </w:t>
      </w:r>
      <w:r w:rsidR="00D478BA" w:rsidRPr="004C6F8F">
        <w:rPr>
          <w:rFonts w:cs="Corbel"/>
          <w:color w:val="000000"/>
          <w:szCs w:val="22"/>
        </w:rPr>
        <w:tab/>
      </w:r>
      <w:r w:rsidR="00882F93" w:rsidRPr="004C6F8F">
        <w:rPr>
          <w:rFonts w:cs="Corbel"/>
          <w:color w:val="000000"/>
          <w:szCs w:val="22"/>
        </w:rPr>
        <w:t xml:space="preserve">8 </w:t>
      </w:r>
    </w:p>
    <w:p w14:paraId="4CE09E01" w14:textId="135E5F18" w:rsidR="00882F93" w:rsidRPr="004C6F8F" w:rsidRDefault="00835650" w:rsidP="00C11D1D">
      <w:pPr>
        <w:tabs>
          <w:tab w:val="right" w:leader="dot" w:pos="8505"/>
        </w:tabs>
        <w:spacing w:before="0"/>
        <w:ind w:firstLine="708"/>
        <w:rPr>
          <w:rFonts w:cs="Corbel"/>
          <w:color w:val="000000"/>
          <w:szCs w:val="22"/>
        </w:rPr>
      </w:pPr>
      <w:r w:rsidRPr="004C6F8F">
        <w:rPr>
          <w:rFonts w:cs="Corbel"/>
          <w:color w:val="000000"/>
          <w:szCs w:val="22"/>
        </w:rPr>
        <w:t xml:space="preserve">4.3 Stellenbeschreibung </w:t>
      </w:r>
      <w:r w:rsidR="00D478BA" w:rsidRPr="004C6F8F">
        <w:rPr>
          <w:rFonts w:cs="Corbel"/>
          <w:color w:val="000000"/>
          <w:szCs w:val="22"/>
        </w:rPr>
        <w:tab/>
      </w:r>
      <w:r w:rsidR="00882F93" w:rsidRPr="004C6F8F">
        <w:rPr>
          <w:rFonts w:cs="Corbel"/>
          <w:color w:val="000000"/>
          <w:szCs w:val="22"/>
        </w:rPr>
        <w:t xml:space="preserve">9 </w:t>
      </w:r>
    </w:p>
    <w:p w14:paraId="601A6467" w14:textId="1C841D22" w:rsidR="00882F93" w:rsidRPr="004C6F8F" w:rsidRDefault="00835650" w:rsidP="00C11D1D">
      <w:pPr>
        <w:tabs>
          <w:tab w:val="right" w:leader="dot" w:pos="8505"/>
        </w:tabs>
        <w:spacing w:before="0"/>
        <w:ind w:firstLine="708"/>
        <w:rPr>
          <w:rFonts w:cs="Corbel"/>
          <w:color w:val="000000"/>
          <w:szCs w:val="22"/>
        </w:rPr>
      </w:pPr>
      <w:r w:rsidRPr="004C6F8F">
        <w:rPr>
          <w:rFonts w:cs="Corbel"/>
          <w:color w:val="000000"/>
          <w:szCs w:val="22"/>
        </w:rPr>
        <w:t xml:space="preserve">4.4 Starten und Steuern des Workflows </w:t>
      </w:r>
      <w:r w:rsidR="00D478BA" w:rsidRPr="004C6F8F">
        <w:rPr>
          <w:rFonts w:cs="Corbel"/>
          <w:color w:val="000000"/>
          <w:szCs w:val="22"/>
        </w:rPr>
        <w:tab/>
      </w:r>
      <w:r w:rsidR="00882F93" w:rsidRPr="004C6F8F">
        <w:rPr>
          <w:rFonts w:cs="Corbel"/>
          <w:color w:val="000000"/>
          <w:szCs w:val="22"/>
        </w:rPr>
        <w:t xml:space="preserve">12 </w:t>
      </w:r>
    </w:p>
    <w:p w14:paraId="6F8AADAA" w14:textId="5A26C5EE" w:rsidR="00882F93" w:rsidRPr="004C6F8F" w:rsidRDefault="00835650" w:rsidP="00C11D1D">
      <w:pPr>
        <w:tabs>
          <w:tab w:val="right" w:leader="dot" w:pos="8505"/>
        </w:tabs>
        <w:spacing w:before="0"/>
        <w:ind w:firstLine="708"/>
        <w:rPr>
          <w:rFonts w:cs="Corbel"/>
          <w:color w:val="000000"/>
          <w:szCs w:val="22"/>
        </w:rPr>
      </w:pPr>
      <w:r w:rsidRPr="004C6F8F">
        <w:rPr>
          <w:rFonts w:cs="Corbel"/>
          <w:color w:val="000000"/>
          <w:szCs w:val="22"/>
        </w:rPr>
        <w:t xml:space="preserve">4.5 Hinrichtungsprotokoll </w:t>
      </w:r>
      <w:r w:rsidR="00D478BA" w:rsidRPr="004C6F8F">
        <w:rPr>
          <w:rFonts w:cs="Corbel"/>
          <w:color w:val="000000"/>
          <w:szCs w:val="22"/>
        </w:rPr>
        <w:tab/>
      </w:r>
      <w:r w:rsidR="00882F93" w:rsidRPr="004C6F8F">
        <w:rPr>
          <w:rFonts w:cs="Corbel"/>
          <w:color w:val="000000"/>
          <w:szCs w:val="22"/>
        </w:rPr>
        <w:t xml:space="preserve">12 </w:t>
      </w:r>
    </w:p>
    <w:p w14:paraId="36354254" w14:textId="28EAFE33" w:rsidR="00882F93" w:rsidRPr="004C6F8F" w:rsidRDefault="00835650" w:rsidP="00C11D1D">
      <w:pPr>
        <w:tabs>
          <w:tab w:val="right" w:leader="dot" w:pos="8505"/>
        </w:tabs>
        <w:spacing w:before="0"/>
        <w:ind w:firstLine="708"/>
        <w:rPr>
          <w:rFonts w:cs="Corbel"/>
          <w:color w:val="000000"/>
          <w:szCs w:val="22"/>
        </w:rPr>
      </w:pPr>
      <w:r w:rsidRPr="004C6F8F">
        <w:rPr>
          <w:rFonts w:cs="Corbel"/>
          <w:color w:val="000000"/>
          <w:szCs w:val="22"/>
        </w:rPr>
        <w:t xml:space="preserve">4.6 Lesen von Eingabedaten und Puffern </w:t>
      </w:r>
      <w:r w:rsidR="00D478BA" w:rsidRPr="004C6F8F">
        <w:rPr>
          <w:rFonts w:cs="Corbel"/>
          <w:color w:val="000000"/>
          <w:szCs w:val="22"/>
        </w:rPr>
        <w:tab/>
      </w:r>
      <w:r w:rsidR="00882F93" w:rsidRPr="004C6F8F">
        <w:rPr>
          <w:rFonts w:cs="Corbel"/>
          <w:color w:val="000000"/>
          <w:szCs w:val="22"/>
        </w:rPr>
        <w:t xml:space="preserve">13 </w:t>
      </w:r>
    </w:p>
    <w:p w14:paraId="343E55D3" w14:textId="03D8A2D2" w:rsidR="00882F93" w:rsidRPr="004C6F8F" w:rsidRDefault="00835650" w:rsidP="00C11D1D">
      <w:pPr>
        <w:tabs>
          <w:tab w:val="right" w:leader="dot" w:pos="8505"/>
        </w:tabs>
        <w:spacing w:before="0"/>
        <w:ind w:firstLine="708"/>
        <w:rPr>
          <w:rFonts w:cs="Corbel"/>
          <w:color w:val="000000"/>
          <w:szCs w:val="22"/>
        </w:rPr>
      </w:pPr>
      <w:r w:rsidRPr="004C6F8F">
        <w:rPr>
          <w:rFonts w:cs="Corbel"/>
          <w:color w:val="000000"/>
          <w:szCs w:val="22"/>
        </w:rPr>
        <w:t xml:space="preserve">4.7 Ausschließen von fehlerhaften Frames aus dem Stacking-Workflow </w:t>
      </w:r>
      <w:r w:rsidR="00D478BA" w:rsidRPr="004C6F8F">
        <w:rPr>
          <w:rFonts w:cs="Corbel"/>
          <w:color w:val="000000"/>
          <w:szCs w:val="22"/>
        </w:rPr>
        <w:tab/>
      </w:r>
      <w:r w:rsidR="00882F93" w:rsidRPr="004C6F8F">
        <w:rPr>
          <w:rFonts w:cs="Corbel"/>
          <w:color w:val="000000"/>
          <w:szCs w:val="22"/>
        </w:rPr>
        <w:t xml:space="preserve">14 </w:t>
      </w:r>
    </w:p>
    <w:p w14:paraId="566F5A2A" w14:textId="7F313CCA" w:rsidR="00882F93" w:rsidRPr="004C6F8F" w:rsidRDefault="00835650" w:rsidP="00C11D1D">
      <w:pPr>
        <w:tabs>
          <w:tab w:val="right" w:leader="dot" w:pos="8505"/>
        </w:tabs>
        <w:spacing w:before="0"/>
        <w:ind w:firstLine="708"/>
        <w:rPr>
          <w:rFonts w:cs="Corbel"/>
          <w:color w:val="000000"/>
          <w:szCs w:val="22"/>
        </w:rPr>
      </w:pPr>
      <w:r w:rsidRPr="004C6F8F">
        <w:rPr>
          <w:rFonts w:cs="Corbel"/>
          <w:color w:val="000000"/>
          <w:szCs w:val="22"/>
        </w:rPr>
        <w:t xml:space="preserve">4.8 </w:t>
      </w:r>
      <w:r w:rsidR="002A25F9" w:rsidRPr="004C6F8F">
        <w:rPr>
          <w:rFonts w:cs="Corbel"/>
          <w:color w:val="000000"/>
          <w:szCs w:val="22"/>
        </w:rPr>
        <w:t>Bild</w:t>
      </w:r>
      <w:r w:rsidRPr="004C6F8F">
        <w:rPr>
          <w:rFonts w:cs="Corbel"/>
          <w:color w:val="000000"/>
          <w:szCs w:val="22"/>
        </w:rPr>
        <w:t xml:space="preserve">-Stabilisierung </w:t>
      </w:r>
      <w:r w:rsidR="00D478BA" w:rsidRPr="004C6F8F">
        <w:rPr>
          <w:rFonts w:cs="Corbel"/>
          <w:color w:val="000000"/>
          <w:szCs w:val="22"/>
        </w:rPr>
        <w:tab/>
      </w:r>
      <w:r w:rsidR="00882F93" w:rsidRPr="004C6F8F">
        <w:rPr>
          <w:rFonts w:cs="Corbel"/>
          <w:color w:val="000000"/>
          <w:szCs w:val="22"/>
        </w:rPr>
        <w:t xml:space="preserve">15 </w:t>
      </w:r>
    </w:p>
    <w:p w14:paraId="08E2E749" w14:textId="3AA261DA" w:rsidR="00882F93" w:rsidRPr="004C6F8F" w:rsidRDefault="002A25F9" w:rsidP="00C11D1D">
      <w:pPr>
        <w:tabs>
          <w:tab w:val="right" w:leader="dot" w:pos="8505"/>
        </w:tabs>
        <w:spacing w:before="0"/>
        <w:ind w:firstLine="708"/>
        <w:rPr>
          <w:rFonts w:cs="Corbel"/>
          <w:color w:val="000000"/>
          <w:szCs w:val="22"/>
        </w:rPr>
      </w:pPr>
      <w:r w:rsidRPr="004C6F8F">
        <w:rPr>
          <w:rFonts w:cs="Corbel"/>
          <w:color w:val="000000"/>
          <w:szCs w:val="22"/>
        </w:rPr>
        <w:t xml:space="preserve">4.9 Einstellen der Stapelfraktion </w:t>
      </w:r>
      <w:r w:rsidR="00D478BA" w:rsidRPr="004C6F8F">
        <w:rPr>
          <w:rFonts w:cs="Corbel"/>
          <w:color w:val="000000"/>
          <w:szCs w:val="22"/>
        </w:rPr>
        <w:tab/>
      </w:r>
      <w:r w:rsidR="00882F93" w:rsidRPr="004C6F8F">
        <w:rPr>
          <w:rFonts w:cs="Corbel"/>
          <w:color w:val="000000"/>
          <w:szCs w:val="22"/>
        </w:rPr>
        <w:t xml:space="preserve">16 </w:t>
      </w:r>
    </w:p>
    <w:p w14:paraId="03CF8FD3" w14:textId="122BEFFC" w:rsidR="00882F93" w:rsidRPr="004C6F8F" w:rsidRDefault="002A25F9" w:rsidP="00C11D1D">
      <w:pPr>
        <w:tabs>
          <w:tab w:val="right" w:leader="dot" w:pos="8505"/>
        </w:tabs>
        <w:spacing w:before="0"/>
        <w:ind w:firstLine="708"/>
        <w:rPr>
          <w:rFonts w:cs="Corbel"/>
          <w:color w:val="000000"/>
          <w:szCs w:val="22"/>
        </w:rPr>
      </w:pPr>
      <w:r w:rsidRPr="004C6F8F">
        <w:rPr>
          <w:rFonts w:cs="Corbel"/>
          <w:color w:val="000000"/>
          <w:szCs w:val="22"/>
        </w:rPr>
        <w:t xml:space="preserve">4.10 Festlegung einer Region von Interesse (ROI) </w:t>
      </w:r>
      <w:r w:rsidR="00D478BA" w:rsidRPr="004C6F8F">
        <w:rPr>
          <w:rFonts w:cs="Corbel"/>
          <w:color w:val="000000"/>
          <w:szCs w:val="22"/>
        </w:rPr>
        <w:tab/>
      </w:r>
      <w:r w:rsidR="00882F93" w:rsidRPr="004C6F8F">
        <w:rPr>
          <w:rFonts w:cs="Corbel"/>
          <w:color w:val="000000"/>
          <w:szCs w:val="22"/>
        </w:rPr>
        <w:t xml:space="preserve">17 </w:t>
      </w:r>
    </w:p>
    <w:p w14:paraId="4CCD3CE3" w14:textId="1F762310" w:rsidR="00882F93" w:rsidRPr="004C6F8F" w:rsidRDefault="002A25F9" w:rsidP="00C11D1D">
      <w:pPr>
        <w:tabs>
          <w:tab w:val="right" w:leader="dot" w:pos="8505"/>
        </w:tabs>
        <w:spacing w:before="0"/>
        <w:ind w:firstLine="708"/>
        <w:rPr>
          <w:rFonts w:cs="Corbel"/>
          <w:color w:val="000000"/>
          <w:szCs w:val="22"/>
        </w:rPr>
      </w:pPr>
      <w:r w:rsidRPr="004C6F8F">
        <w:rPr>
          <w:rFonts w:cs="Corbel"/>
          <w:color w:val="000000"/>
          <w:szCs w:val="22"/>
        </w:rPr>
        <w:t xml:space="preserve">4.11 Ausrichtungspunkte auswählen </w:t>
      </w:r>
      <w:r w:rsidR="00D478BA" w:rsidRPr="004C6F8F">
        <w:rPr>
          <w:rFonts w:cs="Corbel"/>
          <w:color w:val="000000"/>
          <w:szCs w:val="22"/>
        </w:rPr>
        <w:tab/>
      </w:r>
      <w:r w:rsidR="00882F93" w:rsidRPr="004C6F8F">
        <w:rPr>
          <w:rFonts w:cs="Corbel"/>
          <w:color w:val="000000"/>
          <w:szCs w:val="22"/>
        </w:rPr>
        <w:t xml:space="preserve">18 </w:t>
      </w:r>
    </w:p>
    <w:p w14:paraId="78A5A2E2" w14:textId="32591B39" w:rsidR="00882F93" w:rsidRPr="004C6F8F" w:rsidRDefault="002A25F9" w:rsidP="00C11D1D">
      <w:pPr>
        <w:tabs>
          <w:tab w:val="right" w:leader="dot" w:pos="8505"/>
        </w:tabs>
        <w:spacing w:before="0"/>
        <w:ind w:firstLine="708"/>
        <w:rPr>
          <w:rFonts w:cs="Corbel"/>
          <w:color w:val="000000"/>
          <w:szCs w:val="22"/>
        </w:rPr>
      </w:pPr>
      <w:r w:rsidRPr="004C6F8F">
        <w:rPr>
          <w:rFonts w:cs="Corbel"/>
          <w:color w:val="000000"/>
          <w:szCs w:val="22"/>
        </w:rPr>
        <w:t xml:space="preserve">4.12 Bilder-Stapelung </w:t>
      </w:r>
      <w:r w:rsidR="00D478BA" w:rsidRPr="004C6F8F">
        <w:rPr>
          <w:rFonts w:cs="Corbel"/>
          <w:color w:val="000000"/>
          <w:szCs w:val="22"/>
        </w:rPr>
        <w:tab/>
      </w:r>
      <w:r w:rsidR="00882F93" w:rsidRPr="004C6F8F">
        <w:rPr>
          <w:rFonts w:cs="Corbel"/>
          <w:color w:val="000000"/>
          <w:szCs w:val="22"/>
        </w:rPr>
        <w:t xml:space="preserve">19 </w:t>
      </w:r>
    </w:p>
    <w:p w14:paraId="0566B0D1" w14:textId="1E5EB52C" w:rsidR="00882F93" w:rsidRPr="004C6F8F" w:rsidRDefault="00DB7BF4" w:rsidP="00C11D1D">
      <w:pPr>
        <w:tabs>
          <w:tab w:val="right" w:leader="dot" w:pos="8505"/>
        </w:tabs>
        <w:spacing w:before="0"/>
        <w:ind w:firstLine="708"/>
        <w:rPr>
          <w:rFonts w:cs="Corbel"/>
          <w:color w:val="000000"/>
          <w:szCs w:val="22"/>
        </w:rPr>
      </w:pPr>
      <w:r w:rsidRPr="004C6F8F">
        <w:rPr>
          <w:rFonts w:cs="Corbel"/>
          <w:color w:val="000000"/>
          <w:szCs w:val="22"/>
        </w:rPr>
        <w:t xml:space="preserve">4.13 Nachbearbeitung (Bildschärfung / Glättung) </w:t>
      </w:r>
      <w:r w:rsidR="00D478BA" w:rsidRPr="004C6F8F">
        <w:rPr>
          <w:rFonts w:cs="Corbel"/>
          <w:color w:val="000000"/>
          <w:szCs w:val="22"/>
        </w:rPr>
        <w:tab/>
      </w:r>
      <w:r w:rsidR="00882F93" w:rsidRPr="004C6F8F">
        <w:rPr>
          <w:rFonts w:cs="Corbel"/>
          <w:color w:val="000000"/>
          <w:szCs w:val="22"/>
        </w:rPr>
        <w:t xml:space="preserve">20 </w:t>
      </w:r>
    </w:p>
    <w:p w14:paraId="4F99E704" w14:textId="60A4690B" w:rsidR="00882F93" w:rsidRPr="004C6F8F" w:rsidRDefault="00DB7BF4" w:rsidP="00C11D1D">
      <w:pPr>
        <w:tabs>
          <w:tab w:val="right" w:leader="dot" w:pos="8505"/>
        </w:tabs>
        <w:spacing w:before="0"/>
        <w:ind w:firstLine="709"/>
        <w:rPr>
          <w:rFonts w:cs="Corbel"/>
          <w:color w:val="000000"/>
          <w:szCs w:val="22"/>
        </w:rPr>
      </w:pPr>
      <w:r w:rsidRPr="004C6F8F">
        <w:rPr>
          <w:rFonts w:cs="Corbel"/>
          <w:color w:val="000000"/>
          <w:szCs w:val="22"/>
        </w:rPr>
        <w:t xml:space="preserve">4.14 Ende des Programms </w:t>
      </w:r>
      <w:r w:rsidR="00D478BA" w:rsidRPr="004C6F8F">
        <w:rPr>
          <w:rFonts w:cs="Corbel"/>
          <w:color w:val="000000"/>
          <w:szCs w:val="22"/>
        </w:rPr>
        <w:tab/>
      </w:r>
      <w:r w:rsidR="00882F93" w:rsidRPr="004C6F8F">
        <w:rPr>
          <w:rFonts w:cs="Corbel"/>
          <w:color w:val="000000"/>
          <w:spacing w:val="-20"/>
          <w:szCs w:val="22"/>
        </w:rPr>
        <w:t xml:space="preserve">23 </w:t>
      </w:r>
    </w:p>
    <w:p w14:paraId="5E405AEB" w14:textId="3DBCB119" w:rsidR="00882F93" w:rsidRPr="004C6F8F" w:rsidRDefault="00DB7BF4" w:rsidP="00C11D1D">
      <w:pPr>
        <w:tabs>
          <w:tab w:val="right" w:leader="dot" w:pos="8505"/>
          <w:tab w:val="right" w:leader="dot" w:pos="8789"/>
        </w:tabs>
        <w:spacing w:before="0"/>
        <w:rPr>
          <w:rFonts w:cs="Corbel"/>
          <w:color w:val="000000"/>
          <w:szCs w:val="22"/>
        </w:rPr>
      </w:pPr>
      <w:r w:rsidRPr="004C6F8F">
        <w:rPr>
          <w:rFonts w:cs="Corbel"/>
          <w:color w:val="000000"/>
          <w:szCs w:val="22"/>
        </w:rPr>
        <w:t>Anhang A: Konfigurationsparameter</w:t>
      </w:r>
      <w:r w:rsidR="004A559F" w:rsidRPr="004C6F8F">
        <w:rPr>
          <w:rFonts w:cs="Corbel"/>
          <w:color w:val="000000"/>
          <w:szCs w:val="22"/>
        </w:rPr>
        <w:tab/>
      </w:r>
      <w:r w:rsidR="00882F93" w:rsidRPr="004C6F8F">
        <w:rPr>
          <w:rFonts w:cs="Corbel"/>
          <w:color w:val="000000"/>
          <w:szCs w:val="22"/>
        </w:rPr>
        <w:t xml:space="preserve">24 </w:t>
      </w:r>
    </w:p>
    <w:p w14:paraId="65ECDABC" w14:textId="26D25EC1" w:rsidR="00882F93" w:rsidRPr="004C6F8F" w:rsidRDefault="00DB7BF4" w:rsidP="00C11D1D">
      <w:pPr>
        <w:tabs>
          <w:tab w:val="right" w:leader="dot" w:pos="8505"/>
          <w:tab w:val="right" w:leader="dot" w:pos="8789"/>
        </w:tabs>
        <w:rPr>
          <w:rFonts w:cs="Corbel"/>
          <w:color w:val="000000"/>
          <w:szCs w:val="22"/>
        </w:rPr>
      </w:pPr>
      <w:r w:rsidRPr="004C6F8F">
        <w:rPr>
          <w:rFonts w:cs="Corbel"/>
          <w:color w:val="000000"/>
          <w:szCs w:val="22"/>
        </w:rPr>
        <w:t>Anhang B: Verwendung von PSS von der Kommandozeile aus</w:t>
      </w:r>
      <w:r w:rsidR="00387F28" w:rsidRPr="004C6F8F">
        <w:rPr>
          <w:rFonts w:cs="Corbel"/>
          <w:color w:val="000000"/>
          <w:szCs w:val="22"/>
        </w:rPr>
        <w:t xml:space="preserve"> </w:t>
      </w:r>
      <w:r w:rsidR="004A559F" w:rsidRPr="004C6F8F">
        <w:rPr>
          <w:rFonts w:cs="Corbel"/>
          <w:color w:val="000000"/>
          <w:szCs w:val="22"/>
        </w:rPr>
        <w:tab/>
      </w:r>
      <w:r w:rsidR="00882F93" w:rsidRPr="004C6F8F">
        <w:rPr>
          <w:rFonts w:cs="Corbel"/>
          <w:color w:val="000000"/>
          <w:szCs w:val="22"/>
        </w:rPr>
        <w:t xml:space="preserve">31 </w:t>
      </w:r>
    </w:p>
    <w:p w14:paraId="2E86CB9C" w14:textId="77777777" w:rsidR="00E14A6F" w:rsidRDefault="00E14A6F" w:rsidP="00E14A6F">
      <w:pPr>
        <w:rPr>
          <w:rFonts w:ascii="Arial" w:hAnsi="Arial" w:cs="Arial"/>
          <w:b/>
          <w:bCs/>
          <w:i/>
          <w:iCs/>
          <w:color w:val="000000"/>
          <w:sz w:val="26"/>
          <w:szCs w:val="26"/>
        </w:rPr>
      </w:pPr>
    </w:p>
    <w:p w14:paraId="1543F6FC" w14:textId="77777777" w:rsidR="00E14A6F" w:rsidRDefault="00E14A6F" w:rsidP="00E14A6F">
      <w:pPr>
        <w:rPr>
          <w:rFonts w:ascii="Arial" w:hAnsi="Arial" w:cs="Arial"/>
          <w:b/>
          <w:bCs/>
          <w:i/>
          <w:iCs/>
          <w:color w:val="000000"/>
          <w:sz w:val="26"/>
          <w:szCs w:val="26"/>
        </w:rPr>
      </w:pPr>
    </w:p>
    <w:p w14:paraId="36C1585A" w14:textId="16379AF9" w:rsidR="00DB7BF4" w:rsidRPr="00E14A6F" w:rsidRDefault="00E14A6F" w:rsidP="00E14A6F">
      <w:pPr>
        <w:pStyle w:val="Listenabsatz"/>
        <w:ind w:left="0"/>
        <w:rPr>
          <w:rFonts w:ascii="Arial" w:hAnsi="Arial" w:cs="Arial"/>
          <w:b/>
          <w:bCs/>
          <w:i/>
          <w:iCs/>
          <w:color w:val="000000"/>
          <w:sz w:val="26"/>
          <w:szCs w:val="26"/>
        </w:rPr>
      </w:pPr>
      <w:r>
        <w:rPr>
          <w:rFonts w:ascii="Arial" w:hAnsi="Arial" w:cs="Arial"/>
          <w:b/>
          <w:bCs/>
          <w:i/>
          <w:iCs/>
          <w:color w:val="000000"/>
          <w:sz w:val="26"/>
          <w:szCs w:val="26"/>
        </w:rPr>
        <w:t xml:space="preserve">1 </w:t>
      </w:r>
      <w:r w:rsidR="00DB7BF4" w:rsidRPr="00E14A6F">
        <w:rPr>
          <w:rFonts w:ascii="Arial" w:hAnsi="Arial" w:cs="Arial"/>
          <w:b/>
          <w:bCs/>
          <w:i/>
          <w:iCs/>
          <w:color w:val="000000"/>
          <w:sz w:val="26"/>
          <w:szCs w:val="26"/>
        </w:rPr>
        <w:t>Einführung</w:t>
      </w:r>
    </w:p>
    <w:p w14:paraId="29341231" w14:textId="4A480285" w:rsidR="00144919" w:rsidRDefault="00E303B3" w:rsidP="00144919">
      <w:pPr>
        <w:rPr>
          <w:szCs w:val="22"/>
        </w:rPr>
      </w:pPr>
      <w:proofErr w:type="spellStart"/>
      <w:r w:rsidRPr="004C6F8F">
        <w:rPr>
          <w:szCs w:val="22"/>
        </w:rPr>
        <w:t>PlanetarySystemStacker</w:t>
      </w:r>
      <w:proofErr w:type="spellEnd"/>
      <w:r w:rsidRPr="004C6F8F">
        <w:rPr>
          <w:szCs w:val="22"/>
        </w:rPr>
        <w:t xml:space="preserve"> (PSS) verarbeitet eine große Anzahl von Videobildern oder Standbildern eines Objekts des Planetensystems, die in schneller Folge aufgenommen wurden, zu einem </w:t>
      </w:r>
      <w:del w:id="4" w:author="rolf" w:date="2020-08-29T17:18:00Z">
        <w:r w:rsidRPr="004C6F8F" w:rsidDel="00232776">
          <w:rPr>
            <w:szCs w:val="22"/>
          </w:rPr>
          <w:delText xml:space="preserve">hochauflösenden </w:delText>
        </w:r>
      </w:del>
      <w:ins w:id="5" w:author="rolf" w:date="2020-08-29T17:18:00Z">
        <w:r w:rsidR="00232776" w:rsidRPr="004C6F8F">
          <w:rPr>
            <w:szCs w:val="22"/>
          </w:rPr>
          <w:t>hochauf</w:t>
        </w:r>
        <w:r w:rsidR="00232776">
          <w:rPr>
            <w:szCs w:val="22"/>
          </w:rPr>
          <w:t>gelösten</w:t>
        </w:r>
        <w:r w:rsidR="00232776" w:rsidRPr="004C6F8F">
          <w:rPr>
            <w:szCs w:val="22"/>
          </w:rPr>
          <w:t xml:space="preserve"> </w:t>
        </w:r>
      </w:ins>
      <w:r w:rsidRPr="004C6F8F">
        <w:rPr>
          <w:szCs w:val="22"/>
        </w:rPr>
        <w:t xml:space="preserve">Bild. Er wählt die schärfsten Abschnitte der besten Einzelbilder aus, entfernt die durch atmosphärische Turbulenzen verursachte Bildverzerrung und kombiniert die </w:t>
      </w:r>
      <w:r w:rsidR="00144919">
        <w:rPr>
          <w:rFonts w:cs="Corbel"/>
          <w:color w:val="000000"/>
          <w:szCs w:val="22"/>
        </w:rPr>
        <w:t>r</w:t>
      </w:r>
      <w:r w:rsidR="00144919" w:rsidRPr="00144919">
        <w:rPr>
          <w:rFonts w:cs="Corbel"/>
          <w:color w:val="000000"/>
          <w:szCs w:val="22"/>
        </w:rPr>
        <w:t>esultierende</w:t>
      </w:r>
      <w:r w:rsidR="00144919">
        <w:rPr>
          <w:rFonts w:cs="Corbel"/>
          <w:color w:val="000000"/>
          <w:szCs w:val="22"/>
        </w:rPr>
        <w:t>n</w:t>
      </w:r>
      <w:r w:rsidR="00144919" w:rsidRPr="00144919">
        <w:rPr>
          <w:rFonts w:cs="Corbel"/>
          <w:color w:val="000000"/>
          <w:szCs w:val="22"/>
        </w:rPr>
        <w:t xml:space="preserve"> Fragmente</w:t>
      </w:r>
      <w:r w:rsidR="00144919">
        <w:rPr>
          <w:rFonts w:cs="Corbel"/>
          <w:color w:val="000000"/>
          <w:szCs w:val="22"/>
        </w:rPr>
        <w:t xml:space="preserve"> </w:t>
      </w:r>
      <w:r w:rsidR="00144919" w:rsidRPr="004C6F8F">
        <w:rPr>
          <w:szCs w:val="22"/>
        </w:rPr>
        <w:t xml:space="preserve">in ein einziges Bild mit maximaler Detailgenauigkeit. In einem zweiten Schritt bietet PSS die Möglichkeit, die </w:t>
      </w:r>
      <w:del w:id="6" w:author="rolf" w:date="2020-08-29T17:19:00Z">
        <w:r w:rsidR="00144919" w:rsidRPr="004C6F8F" w:rsidDel="00232776">
          <w:rPr>
            <w:szCs w:val="22"/>
          </w:rPr>
          <w:delText xml:space="preserve">Bildunschärfe </w:delText>
        </w:r>
      </w:del>
      <w:ins w:id="7" w:author="rolf" w:date="2020-08-29T17:19:00Z">
        <w:r w:rsidR="00232776">
          <w:rPr>
            <w:szCs w:val="22"/>
          </w:rPr>
          <w:t>Detailzeichnung</w:t>
        </w:r>
        <w:r w:rsidR="00232776" w:rsidRPr="004C6F8F">
          <w:rPr>
            <w:szCs w:val="22"/>
          </w:rPr>
          <w:t xml:space="preserve"> </w:t>
        </w:r>
      </w:ins>
      <w:r w:rsidR="00144919" w:rsidRPr="004C6F8F">
        <w:rPr>
          <w:szCs w:val="22"/>
        </w:rPr>
        <w:t xml:space="preserve">durch Anwendung eines mehrstufigen </w:t>
      </w:r>
      <w:del w:id="8" w:author="rolf" w:date="2020-08-29T17:18:00Z">
        <w:r w:rsidR="00144919" w:rsidRPr="004C6F8F" w:rsidDel="00232776">
          <w:rPr>
            <w:szCs w:val="22"/>
          </w:rPr>
          <w:delText xml:space="preserve">Schärfefilters </w:delText>
        </w:r>
      </w:del>
      <w:ins w:id="9" w:author="rolf" w:date="2020-08-29T17:18:00Z">
        <w:r w:rsidR="00232776" w:rsidRPr="004C6F8F">
          <w:rPr>
            <w:szCs w:val="22"/>
          </w:rPr>
          <w:t>Schärf</w:t>
        </w:r>
        <w:r w:rsidR="00232776">
          <w:rPr>
            <w:szCs w:val="22"/>
          </w:rPr>
          <w:t>ungs</w:t>
        </w:r>
        <w:r w:rsidR="00232776" w:rsidRPr="004C6F8F">
          <w:rPr>
            <w:szCs w:val="22"/>
          </w:rPr>
          <w:t xml:space="preserve">filters </w:t>
        </w:r>
      </w:ins>
      <w:del w:id="10" w:author="rolf" w:date="2020-08-29T17:19:00Z">
        <w:r w:rsidR="00144919" w:rsidRPr="004C6F8F" w:rsidDel="00232776">
          <w:rPr>
            <w:szCs w:val="22"/>
          </w:rPr>
          <w:delText>wieder zu entfernen</w:delText>
        </w:r>
      </w:del>
      <w:ins w:id="11" w:author="rolf" w:date="2020-08-29T17:19:00Z">
        <w:r w:rsidR="00232776">
          <w:rPr>
            <w:szCs w:val="22"/>
          </w:rPr>
          <w:t>zu erhöhen</w:t>
        </w:r>
      </w:ins>
      <w:r w:rsidR="00144919" w:rsidRPr="004C6F8F">
        <w:rPr>
          <w:szCs w:val="22"/>
        </w:rPr>
        <w:t xml:space="preserve">. </w:t>
      </w:r>
    </w:p>
    <w:p w14:paraId="0E638E53" w14:textId="4DAA9E31" w:rsidR="004C35E8" w:rsidRPr="004C6F8F" w:rsidRDefault="004C35E8" w:rsidP="00144919">
      <w:pPr>
        <w:spacing w:before="0"/>
        <w:rPr>
          <w:szCs w:val="22"/>
        </w:rPr>
      </w:pPr>
    </w:p>
    <w:p w14:paraId="6D2E3F03" w14:textId="22343866" w:rsidR="004C35E8" w:rsidRPr="004C6F8F" w:rsidRDefault="004C35E8" w:rsidP="00E14A6F">
      <w:pPr>
        <w:spacing w:before="0"/>
        <w:jc w:val="center"/>
        <w:rPr>
          <w:szCs w:val="22"/>
        </w:rPr>
      </w:pPr>
    </w:p>
    <w:p w14:paraId="48646085" w14:textId="6633CC14" w:rsidR="004C35E8" w:rsidRDefault="004C35E8" w:rsidP="00E14A6F">
      <w:pPr>
        <w:spacing w:before="0"/>
        <w:jc w:val="center"/>
        <w:rPr>
          <w:szCs w:val="22"/>
        </w:rPr>
      </w:pPr>
    </w:p>
    <w:p w14:paraId="1971BD85" w14:textId="52F5C66A" w:rsidR="00E303B3" w:rsidRPr="00DB0A42" w:rsidRDefault="00E303B3" w:rsidP="00144919">
      <w:pPr>
        <w:rPr>
          <w:szCs w:val="22"/>
        </w:rPr>
      </w:pPr>
      <w:r w:rsidRPr="00DB0A42">
        <w:rPr>
          <w:szCs w:val="22"/>
        </w:rPr>
        <w:lastRenderedPageBreak/>
        <w:t xml:space="preserve">Mit der Einführung der digitalen </w:t>
      </w:r>
      <w:del w:id="12" w:author="rolf" w:date="2020-08-29T17:20:00Z">
        <w:r w:rsidRPr="00DB0A42" w:rsidDel="00232776">
          <w:rPr>
            <w:szCs w:val="22"/>
          </w:rPr>
          <w:delText xml:space="preserve">Bildtechnologie </w:delText>
        </w:r>
      </w:del>
      <w:ins w:id="13" w:author="rolf" w:date="2020-08-29T17:20:00Z">
        <w:r w:rsidR="00232776" w:rsidRPr="00DB0A42">
          <w:rPr>
            <w:szCs w:val="22"/>
          </w:rPr>
          <w:t>Bild</w:t>
        </w:r>
        <w:r w:rsidR="00232776">
          <w:rPr>
            <w:szCs w:val="22"/>
          </w:rPr>
          <w:t>aufzeichnung</w:t>
        </w:r>
        <w:r w:rsidR="00232776" w:rsidRPr="00DB0A42">
          <w:rPr>
            <w:szCs w:val="22"/>
          </w:rPr>
          <w:t xml:space="preserve"> </w:t>
        </w:r>
      </w:ins>
      <w:r w:rsidRPr="00DB0A42">
        <w:rPr>
          <w:szCs w:val="22"/>
        </w:rPr>
        <w:t xml:space="preserve">hat die Fotografie von Objekten des Planetensystems (Mond, Sonne und Planeten) einen großen Sprung nach vorn gemacht. Die so genannte </w:t>
      </w:r>
      <w:hyperlink r:id="rId10" w:history="1">
        <w:r w:rsidRPr="00E14A6F">
          <w:rPr>
            <w:rStyle w:val="Hyperlink"/>
            <w:szCs w:val="22"/>
          </w:rPr>
          <w:t>"Lucky Imaging"</w:t>
        </w:r>
      </w:hyperlink>
      <w:r w:rsidRPr="00DB0A42">
        <w:rPr>
          <w:szCs w:val="22"/>
        </w:rPr>
        <w:t xml:space="preserve">-Technik erlaubt es heute Amateurastronomen, Oberflächendetails aufzunehmen, die in den </w:t>
      </w:r>
      <w:del w:id="14" w:author="rolf" w:date="2020-08-29T17:20:00Z">
        <w:r w:rsidRPr="00DB0A42" w:rsidDel="00232776">
          <w:rPr>
            <w:szCs w:val="22"/>
          </w:rPr>
          <w:delText xml:space="preserve">alten </w:delText>
        </w:r>
      </w:del>
      <w:r w:rsidRPr="00DB0A42">
        <w:rPr>
          <w:szCs w:val="22"/>
        </w:rPr>
        <w:t xml:space="preserve">Tagen der analogen Fotografie selbst für professionelle Astronomen mit Zugang zu den besten erdgebundenen Teleskopen unerreichbar waren. Für </w:t>
      </w:r>
      <w:ins w:id="15" w:author="rolf" w:date="2020-08-29T17:20:00Z">
        <w:r w:rsidR="00232776">
          <w:rPr>
            <w:szCs w:val="22"/>
          </w:rPr>
          <w:t xml:space="preserve">die </w:t>
        </w:r>
      </w:ins>
      <w:del w:id="16" w:author="rolf" w:date="2020-08-29T17:20:00Z">
        <w:r w:rsidRPr="00DB0A42" w:rsidDel="00232776">
          <w:rPr>
            <w:szCs w:val="22"/>
          </w:rPr>
          <w:delText xml:space="preserve">hochauflösende </w:delText>
        </w:r>
      </w:del>
      <w:ins w:id="17" w:author="rolf" w:date="2020-08-29T17:20:00Z">
        <w:r w:rsidR="00232776" w:rsidRPr="00DB0A42">
          <w:rPr>
            <w:szCs w:val="22"/>
          </w:rPr>
          <w:t>hochauf</w:t>
        </w:r>
        <w:r w:rsidR="00232776">
          <w:rPr>
            <w:szCs w:val="22"/>
          </w:rPr>
          <w:t>gelöste</w:t>
        </w:r>
        <w:r w:rsidR="00232776" w:rsidRPr="00DB0A42">
          <w:rPr>
            <w:szCs w:val="22"/>
          </w:rPr>
          <w:t xml:space="preserve"> </w:t>
        </w:r>
      </w:ins>
      <w:del w:id="18" w:author="rolf" w:date="2020-08-29T17:20:00Z">
        <w:r w:rsidRPr="00DB0A42" w:rsidDel="00232776">
          <w:rPr>
            <w:szCs w:val="22"/>
          </w:rPr>
          <w:delText xml:space="preserve">Arbeiten </w:delText>
        </w:r>
      </w:del>
      <w:ins w:id="19" w:author="rolf" w:date="2020-08-29T17:20:00Z">
        <w:r w:rsidR="00232776">
          <w:rPr>
            <w:szCs w:val="22"/>
          </w:rPr>
          <w:t>Fotografie</w:t>
        </w:r>
        <w:r w:rsidR="00232776" w:rsidRPr="00DB0A42">
          <w:rPr>
            <w:szCs w:val="22"/>
          </w:rPr>
          <w:t xml:space="preserve"> </w:t>
        </w:r>
      </w:ins>
      <w:r w:rsidRPr="00DB0A42">
        <w:rPr>
          <w:szCs w:val="22"/>
        </w:rPr>
        <w:t xml:space="preserve">ist heute die Kamera der Wahl ein Videomodul, das an die USB-Schnittstelle (vorzugsweise 3.0 oder höher, was eine hohe Datenübertragungsgeschwindigkeit ermöglicht) eines tragbaren Computers angeschlossen wird. Mit einer solchen Kamera kann man viele Bilder in kurzer Zeit aufnehmen und ohne Kompressionsartefakte in einer </w:t>
      </w:r>
      <w:hyperlink r:id="rId11" w:history="1">
        <w:r w:rsidR="00144919" w:rsidRPr="00144919">
          <w:rPr>
            <w:rStyle w:val="Hyperlink"/>
            <w:rFonts w:cs="Corbel"/>
          </w:rPr>
          <w:t>RAW-Bild</w:t>
        </w:r>
      </w:hyperlink>
      <w:ins w:id="20" w:author="rolf" w:date="2020-08-29T17:21:00Z">
        <w:r w:rsidR="00232776">
          <w:rPr>
            <w:rFonts w:cs="Corbel"/>
            <w:color w:val="000000"/>
          </w:rPr>
          <w:t>-</w:t>
        </w:r>
      </w:ins>
      <w:del w:id="21" w:author="rolf" w:date="2020-08-29T17:21:00Z">
        <w:r w:rsidR="00144919" w:rsidDel="00232776">
          <w:rPr>
            <w:rFonts w:cs="Corbel"/>
            <w:color w:val="000000"/>
          </w:rPr>
          <w:delText xml:space="preserve"> </w:delText>
        </w:r>
      </w:del>
      <w:r w:rsidRPr="00DB0A42">
        <w:rPr>
          <w:szCs w:val="22"/>
        </w:rPr>
        <w:t xml:space="preserve">Sequenz speichern, wobei typischerweise ein SER- oder AVI-Videodatei-Container verwendet wird. </w:t>
      </w:r>
      <w:del w:id="22" w:author="rolf" w:date="2020-08-29T17:22:00Z">
        <w:r w:rsidRPr="00DB0A42" w:rsidDel="00232776">
          <w:rPr>
            <w:szCs w:val="22"/>
          </w:rPr>
          <w:delText>Auf der negativen Seite</w:delText>
        </w:r>
      </w:del>
      <w:ins w:id="23" w:author="rolf" w:date="2020-08-29T17:22:00Z">
        <w:r w:rsidR="00232776">
          <w:rPr>
            <w:szCs w:val="22"/>
          </w:rPr>
          <w:t>Der einzige Nachteil ist, dass</w:t>
        </w:r>
      </w:ins>
      <w:del w:id="24" w:author="rolf" w:date="2020-08-29T17:22:00Z">
        <w:r w:rsidRPr="00DB0A42" w:rsidDel="00232776">
          <w:rPr>
            <w:szCs w:val="22"/>
          </w:rPr>
          <w:delText xml:space="preserve"> sind</w:delText>
        </w:r>
      </w:del>
      <w:r w:rsidRPr="00DB0A42">
        <w:rPr>
          <w:szCs w:val="22"/>
        </w:rPr>
        <w:t xml:space="preserve"> die Bildsensoren </w:t>
      </w:r>
      <w:del w:id="25" w:author="rolf" w:date="2020-08-29T17:22:00Z">
        <w:r w:rsidRPr="00DB0A42" w:rsidDel="00232776">
          <w:rPr>
            <w:szCs w:val="22"/>
          </w:rPr>
          <w:delText xml:space="preserve">jedoch </w:delText>
        </w:r>
      </w:del>
      <w:r w:rsidRPr="00DB0A42">
        <w:rPr>
          <w:szCs w:val="22"/>
        </w:rPr>
        <w:t>recht klein</w:t>
      </w:r>
      <w:ins w:id="26" w:author="rolf" w:date="2020-08-29T17:22:00Z">
        <w:r w:rsidR="00232776">
          <w:rPr>
            <w:szCs w:val="22"/>
          </w:rPr>
          <w:t xml:space="preserve"> sind</w:t>
        </w:r>
      </w:ins>
      <w:r w:rsidRPr="00DB0A42">
        <w:rPr>
          <w:szCs w:val="22"/>
        </w:rPr>
        <w:t xml:space="preserve"> und </w:t>
      </w:r>
      <w:del w:id="27" w:author="rolf" w:date="2020-08-29T17:22:00Z">
        <w:r w:rsidRPr="00DB0A42" w:rsidDel="00232776">
          <w:rPr>
            <w:szCs w:val="22"/>
          </w:rPr>
          <w:delText xml:space="preserve">weisen </w:delText>
        </w:r>
      </w:del>
      <w:r w:rsidRPr="00DB0A42">
        <w:rPr>
          <w:szCs w:val="22"/>
        </w:rPr>
        <w:t>relativ geringe Pixelzahlen auf</w:t>
      </w:r>
      <w:ins w:id="28" w:author="rolf" w:date="2020-08-29T17:22:00Z">
        <w:r w:rsidR="00232776">
          <w:rPr>
            <w:szCs w:val="22"/>
          </w:rPr>
          <w:t>weisen</w:t>
        </w:r>
      </w:ins>
      <w:r w:rsidRPr="00DB0A42">
        <w:rPr>
          <w:szCs w:val="22"/>
        </w:rPr>
        <w:t xml:space="preserve">. </w:t>
      </w:r>
    </w:p>
    <w:p w14:paraId="00D49B8C" w14:textId="47184F93" w:rsidR="00E303B3" w:rsidRDefault="00E303B3" w:rsidP="006F1780">
      <w:pPr>
        <w:pStyle w:val="Default"/>
        <w:spacing w:before="0"/>
        <w:rPr>
          <w:szCs w:val="22"/>
        </w:rPr>
      </w:pPr>
      <w:r w:rsidRPr="00DB0A42">
        <w:rPr>
          <w:szCs w:val="22"/>
        </w:rPr>
        <w:t>Alternativ können Digitalkameras (wie z.B. eine DSLR) verwendet werden, um viele Bilder des Objekts in schneller Folge aufzunehmen. Diese Bilder werden als einzelne Dateien mit identische</w:t>
      </w:r>
      <w:ins w:id="29" w:author="rolf" w:date="2020-08-29T17:22:00Z">
        <w:r w:rsidR="00232776">
          <w:rPr>
            <w:szCs w:val="22"/>
          </w:rPr>
          <w:t>n</w:t>
        </w:r>
      </w:ins>
      <w:del w:id="30" w:author="rolf" w:date="2020-08-29T17:22:00Z">
        <w:r w:rsidRPr="00DB0A42" w:rsidDel="00232776">
          <w:rPr>
            <w:szCs w:val="22"/>
          </w:rPr>
          <w:delText>r</w:delText>
        </w:r>
      </w:del>
      <w:r w:rsidRPr="00DB0A42">
        <w:rPr>
          <w:szCs w:val="22"/>
        </w:rPr>
        <w:t xml:space="preserve"> </w:t>
      </w:r>
      <w:del w:id="31" w:author="rolf" w:date="2020-08-29T17:23:00Z">
        <w:r w:rsidRPr="00DB0A42" w:rsidDel="00232776">
          <w:rPr>
            <w:szCs w:val="22"/>
          </w:rPr>
          <w:delText xml:space="preserve">Pixelanzahl </w:delText>
        </w:r>
      </w:del>
      <w:ins w:id="32" w:author="rolf" w:date="2020-08-29T17:23:00Z">
        <w:r w:rsidR="00232776" w:rsidRPr="00DB0A42">
          <w:rPr>
            <w:szCs w:val="22"/>
          </w:rPr>
          <w:t>Pixel</w:t>
        </w:r>
        <w:r w:rsidR="00232776">
          <w:rPr>
            <w:szCs w:val="22"/>
          </w:rPr>
          <w:t>dimensionen</w:t>
        </w:r>
        <w:r w:rsidR="00232776" w:rsidRPr="00DB0A42">
          <w:rPr>
            <w:szCs w:val="22"/>
          </w:rPr>
          <w:t xml:space="preserve"> </w:t>
        </w:r>
      </w:ins>
      <w:r w:rsidRPr="00DB0A42">
        <w:rPr>
          <w:szCs w:val="22"/>
        </w:rPr>
        <w:t xml:space="preserve">in einem Ordner gespeichert. Die Eingabe in PSS kann entweder eine Videodatei oder ein Verzeichnis mit Standbildern der gleichen Szene sein. </w:t>
      </w:r>
    </w:p>
    <w:p w14:paraId="775FFA56" w14:textId="3509FA3B" w:rsidR="00E303B3" w:rsidRPr="00DB0A42" w:rsidRDefault="00E303B3" w:rsidP="006F1780">
      <w:pPr>
        <w:pStyle w:val="Default"/>
        <w:spacing w:before="0"/>
        <w:rPr>
          <w:szCs w:val="22"/>
        </w:rPr>
      </w:pPr>
      <w:r w:rsidRPr="00DB0A42">
        <w:rPr>
          <w:szCs w:val="22"/>
        </w:rPr>
        <w:t xml:space="preserve">PlanetarySystemStacker ist die erste Open-Source-Software dieser Art. Der </w:t>
      </w:r>
      <w:hyperlink r:id="rId12" w:history="1">
        <w:r w:rsidRPr="006F1780">
          <w:rPr>
            <w:rStyle w:val="Hyperlink"/>
            <w:szCs w:val="22"/>
          </w:rPr>
          <w:t>vollständige Quellcode</w:t>
        </w:r>
      </w:hyperlink>
      <w:r w:rsidRPr="00DB0A42">
        <w:rPr>
          <w:szCs w:val="22"/>
        </w:rPr>
        <w:t xml:space="preserve"> wird auf Github veröffentlicht, zusammen mit einer detaillierten </w:t>
      </w:r>
      <w:hyperlink r:id="rId13" w:history="1">
        <w:r w:rsidRPr="006F1780">
          <w:rPr>
            <w:rStyle w:val="Hyperlink"/>
            <w:szCs w:val="22"/>
          </w:rPr>
          <w:t>Dokumentation der verwendeten mathematischen Algorithmen</w:t>
        </w:r>
      </w:hyperlink>
      <w:r w:rsidRPr="00DB0A42">
        <w:rPr>
          <w:szCs w:val="22"/>
        </w:rPr>
        <w:t xml:space="preserve">. </w:t>
      </w:r>
    </w:p>
    <w:p w14:paraId="11A670AB" w14:textId="77777777" w:rsidR="00E303B3" w:rsidRPr="00DB0A42" w:rsidRDefault="00E303B3" w:rsidP="00144919">
      <w:pPr>
        <w:spacing w:before="240"/>
        <w:rPr>
          <w:rFonts w:cs="Arial"/>
          <w:b/>
          <w:bCs/>
          <w:color w:val="000000"/>
          <w:szCs w:val="22"/>
        </w:rPr>
      </w:pPr>
      <w:r w:rsidRPr="00DB0A42">
        <w:rPr>
          <w:rFonts w:cs="Arial"/>
          <w:b/>
          <w:bCs/>
          <w:color w:val="000000"/>
          <w:szCs w:val="22"/>
        </w:rPr>
        <w:t xml:space="preserve">1.1 Projektautoren und Mitwirkende </w:t>
      </w:r>
    </w:p>
    <w:p w14:paraId="7138285E" w14:textId="28151B4B" w:rsidR="00E303B3" w:rsidRPr="00DB0A42" w:rsidRDefault="00E303B3" w:rsidP="006F1780">
      <w:pPr>
        <w:spacing w:before="0"/>
        <w:rPr>
          <w:rFonts w:cs="Corbel"/>
          <w:color w:val="000000"/>
          <w:szCs w:val="22"/>
        </w:rPr>
      </w:pPr>
      <w:r w:rsidRPr="00DB0A42">
        <w:rPr>
          <w:rFonts w:cs="Corbel"/>
          <w:color w:val="000000"/>
          <w:szCs w:val="22"/>
        </w:rPr>
        <w:t xml:space="preserve">Im Jahr 2018 initiierte </w:t>
      </w:r>
      <w:r w:rsidRPr="006F1780">
        <w:rPr>
          <w:rFonts w:cs="Corbel"/>
          <w:b/>
          <w:bCs/>
          <w:color w:val="000000"/>
          <w:szCs w:val="22"/>
        </w:rPr>
        <w:t>Rolf Hempel</w:t>
      </w:r>
      <w:r w:rsidRPr="00DB0A42">
        <w:rPr>
          <w:rFonts w:cs="Corbel"/>
          <w:color w:val="000000"/>
          <w:szCs w:val="22"/>
        </w:rPr>
        <w:t xml:space="preserve"> das Projekt. Er entwickelte die zugrunde liegenden Algorithmen und schrieb den kompletten Quellcode bis zur ersten PSS-Version im Mai 2019. Von Anfang an war es jedoch seine Absicht, PSS zu einem Gemeinschaftsprojekt zu machen, daher ist die Hilfe von Koautoren und Mitwirkenden erwünscht. Beginnend mit Version 0.6.0 tr</w:t>
      </w:r>
      <w:r w:rsidR="00144919">
        <w:rPr>
          <w:rFonts w:cs="Corbel"/>
          <w:color w:val="000000"/>
          <w:szCs w:val="22"/>
        </w:rPr>
        <w:t>u</w:t>
      </w:r>
      <w:r w:rsidRPr="00DB0A42">
        <w:rPr>
          <w:rFonts w:cs="Corbel"/>
          <w:color w:val="000000"/>
          <w:szCs w:val="22"/>
        </w:rPr>
        <w:t xml:space="preserve">gen die folgenden Entwickler zum Projekt bei: </w:t>
      </w:r>
    </w:p>
    <w:p w14:paraId="3AA82370" w14:textId="2A8F8BBE" w:rsidR="00E303B3" w:rsidRPr="00144919" w:rsidRDefault="00E303B3" w:rsidP="00144919">
      <w:pPr>
        <w:spacing w:before="240"/>
        <w:rPr>
          <w:rFonts w:cs="Arial"/>
          <w:b/>
          <w:bCs/>
          <w:color w:val="000000"/>
          <w:szCs w:val="22"/>
        </w:rPr>
      </w:pPr>
      <w:del w:id="33" w:author="rolf" w:date="2020-08-29T17:24:00Z">
        <w:r w:rsidRPr="00144919" w:rsidDel="00232776">
          <w:rPr>
            <w:rFonts w:cs="Arial"/>
            <w:b/>
            <w:bCs/>
            <w:color w:val="000000"/>
            <w:szCs w:val="22"/>
          </w:rPr>
          <w:delText>Co</w:delText>
        </w:r>
      </w:del>
      <w:ins w:id="34" w:author="rolf" w:date="2020-08-29T17:24:00Z">
        <w:r w:rsidR="00232776">
          <w:rPr>
            <w:rFonts w:cs="Arial"/>
            <w:b/>
            <w:bCs/>
            <w:color w:val="000000"/>
            <w:szCs w:val="22"/>
          </w:rPr>
          <w:t>K</w:t>
        </w:r>
        <w:r w:rsidR="00232776" w:rsidRPr="00144919">
          <w:rPr>
            <w:rFonts w:cs="Arial"/>
            <w:b/>
            <w:bCs/>
            <w:color w:val="000000"/>
            <w:szCs w:val="22"/>
          </w:rPr>
          <w:t>o</w:t>
        </w:r>
      </w:ins>
      <w:r w:rsidRPr="00144919">
        <w:rPr>
          <w:rFonts w:cs="Arial"/>
          <w:b/>
          <w:bCs/>
          <w:color w:val="000000"/>
          <w:szCs w:val="22"/>
        </w:rPr>
        <w:t>-Autoren:</w:t>
      </w:r>
    </w:p>
    <w:p w14:paraId="3F56E79D" w14:textId="77777777" w:rsidR="00E303B3" w:rsidRPr="00E70C1A" w:rsidRDefault="00E303B3" w:rsidP="006F1780">
      <w:pPr>
        <w:pStyle w:val="Default"/>
        <w:spacing w:before="0"/>
        <w:rPr>
          <w:sz w:val="20"/>
          <w:szCs w:val="20"/>
        </w:rPr>
      </w:pPr>
      <w:r w:rsidRPr="00E70C1A">
        <w:rPr>
          <w:sz w:val="20"/>
          <w:szCs w:val="20"/>
        </w:rPr>
        <w:t xml:space="preserve">Nikolai Hempel: </w:t>
      </w:r>
    </w:p>
    <w:p w14:paraId="0400491B" w14:textId="73CA77FE" w:rsidR="00E303B3" w:rsidRPr="00DB0A42" w:rsidRDefault="00E303B3" w:rsidP="005058F2">
      <w:pPr>
        <w:pStyle w:val="Default"/>
        <w:numPr>
          <w:ilvl w:val="0"/>
          <w:numId w:val="9"/>
        </w:numPr>
        <w:spacing w:before="0"/>
        <w:rPr>
          <w:szCs w:val="22"/>
        </w:rPr>
      </w:pPr>
      <w:r w:rsidRPr="00DB0A42">
        <w:rPr>
          <w:szCs w:val="22"/>
        </w:rPr>
        <w:t xml:space="preserve">Viele produktive "Pair Programming"-Sitzungen mit dem Hauptentwickler (gleich </w:t>
      </w:r>
      <w:del w:id="35" w:author="rolf" w:date="2020-08-29T17:24:00Z">
        <w:r w:rsidRPr="00DB0A42" w:rsidDel="00232776">
          <w:rPr>
            <w:szCs w:val="22"/>
          </w:rPr>
          <w:delText xml:space="preserve">zu </w:delText>
        </w:r>
      </w:del>
      <w:ins w:id="36" w:author="rolf" w:date="2020-08-29T17:24:00Z">
        <w:r w:rsidR="00232776">
          <w:rPr>
            <w:szCs w:val="22"/>
          </w:rPr>
          <w:t>von</w:t>
        </w:r>
        <w:r w:rsidR="00232776" w:rsidRPr="00DB0A42">
          <w:rPr>
            <w:szCs w:val="22"/>
          </w:rPr>
          <w:t xml:space="preserve"> </w:t>
        </w:r>
      </w:ins>
      <w:r w:rsidRPr="00DB0A42">
        <w:rPr>
          <w:szCs w:val="22"/>
        </w:rPr>
        <w:t>Beginn des Projekts</w:t>
      </w:r>
      <w:ins w:id="37" w:author="rolf" w:date="2020-08-29T17:24:00Z">
        <w:r w:rsidR="00232776">
          <w:rPr>
            <w:szCs w:val="22"/>
          </w:rPr>
          <w:t xml:space="preserve"> an</w:t>
        </w:r>
      </w:ins>
      <w:r w:rsidRPr="00DB0A42">
        <w:rPr>
          <w:szCs w:val="22"/>
        </w:rPr>
        <w:t xml:space="preserve">). </w:t>
      </w:r>
    </w:p>
    <w:p w14:paraId="24441677" w14:textId="77777777" w:rsidR="00E303B3" w:rsidRPr="00E70C1A" w:rsidRDefault="00E303B3" w:rsidP="006F1780">
      <w:pPr>
        <w:pStyle w:val="Default"/>
        <w:spacing w:before="0"/>
        <w:rPr>
          <w:sz w:val="20"/>
          <w:szCs w:val="20"/>
        </w:rPr>
      </w:pPr>
      <w:r w:rsidRPr="00E70C1A">
        <w:rPr>
          <w:sz w:val="20"/>
          <w:szCs w:val="20"/>
        </w:rPr>
        <w:t xml:space="preserve">Michal Powalko: </w:t>
      </w:r>
    </w:p>
    <w:p w14:paraId="22A8C0F9" w14:textId="631E9803" w:rsidR="00E303B3" w:rsidRPr="00DB0A42" w:rsidRDefault="00E303B3" w:rsidP="005058F2">
      <w:pPr>
        <w:pStyle w:val="Default"/>
        <w:numPr>
          <w:ilvl w:val="0"/>
          <w:numId w:val="9"/>
        </w:numPr>
        <w:spacing w:before="0"/>
        <w:rPr>
          <w:szCs w:val="22"/>
        </w:rPr>
      </w:pPr>
      <w:r w:rsidRPr="00DB0A42">
        <w:rPr>
          <w:szCs w:val="22"/>
        </w:rPr>
        <w:t xml:space="preserve">Ursprüngliche Version des Moduls "ser.parser.py". Es liest die Header-Informationen von Videos vom Typ .ser und die Rohdaten von Einzelbildern. </w:t>
      </w:r>
    </w:p>
    <w:p w14:paraId="3EFFCB6D" w14:textId="1035185E" w:rsidR="00E303B3" w:rsidRPr="00DB0A42" w:rsidRDefault="00E303B3" w:rsidP="005058F2">
      <w:pPr>
        <w:pStyle w:val="Default"/>
        <w:numPr>
          <w:ilvl w:val="0"/>
          <w:numId w:val="9"/>
        </w:numPr>
        <w:spacing w:before="0"/>
        <w:rPr>
          <w:szCs w:val="22"/>
        </w:rPr>
      </w:pPr>
      <w:r w:rsidRPr="00DB0A42">
        <w:rPr>
          <w:szCs w:val="22"/>
        </w:rPr>
        <w:t xml:space="preserve">Handhabung von Bild-I/O </w:t>
      </w:r>
      <w:del w:id="38" w:author="rolf" w:date="2020-08-29T17:25:00Z">
        <w:r w:rsidRPr="00DB0A42" w:rsidDel="00232776">
          <w:rPr>
            <w:szCs w:val="22"/>
          </w:rPr>
          <w:delText>unter Verwendung des</w:delText>
        </w:r>
      </w:del>
      <w:ins w:id="39" w:author="rolf" w:date="2020-08-29T17:25:00Z">
        <w:r w:rsidR="00232776">
          <w:rPr>
            <w:szCs w:val="22"/>
          </w:rPr>
          <w:t>im</w:t>
        </w:r>
      </w:ins>
      <w:r w:rsidRPr="00DB0A42">
        <w:rPr>
          <w:szCs w:val="22"/>
        </w:rPr>
        <w:t xml:space="preserve"> .</w:t>
      </w:r>
      <w:proofErr w:type="spellStart"/>
      <w:r w:rsidRPr="00DB0A42">
        <w:rPr>
          <w:szCs w:val="22"/>
        </w:rPr>
        <w:t>fits</w:t>
      </w:r>
      <w:proofErr w:type="spellEnd"/>
      <w:r w:rsidRPr="00DB0A42">
        <w:rPr>
          <w:szCs w:val="22"/>
        </w:rPr>
        <w:t>-Format</w:t>
      </w:r>
      <w:del w:id="40" w:author="rolf" w:date="2020-08-29T17:25:00Z">
        <w:r w:rsidRPr="00DB0A42" w:rsidDel="00232776">
          <w:rPr>
            <w:szCs w:val="22"/>
          </w:rPr>
          <w:delText>s</w:delText>
        </w:r>
      </w:del>
      <w:r w:rsidRPr="00DB0A42">
        <w:rPr>
          <w:szCs w:val="22"/>
        </w:rPr>
        <w:t xml:space="preserve">. </w:t>
      </w:r>
    </w:p>
    <w:p w14:paraId="762BEC8F" w14:textId="03440B50" w:rsidR="00E303B3" w:rsidRPr="00DB0A42" w:rsidRDefault="00232776" w:rsidP="005058F2">
      <w:pPr>
        <w:pStyle w:val="Default"/>
        <w:numPr>
          <w:ilvl w:val="0"/>
          <w:numId w:val="9"/>
        </w:numPr>
        <w:spacing w:before="0"/>
        <w:rPr>
          <w:szCs w:val="22"/>
        </w:rPr>
      </w:pPr>
      <w:ins w:id="41" w:author="rolf" w:date="2020-08-29T17:25:00Z">
        <w:r>
          <w:rPr>
            <w:szCs w:val="22"/>
          </w:rPr>
          <w:t xml:space="preserve">Stilistische </w:t>
        </w:r>
      </w:ins>
      <w:r w:rsidR="00E303B3" w:rsidRPr="00DB0A42">
        <w:rPr>
          <w:szCs w:val="22"/>
        </w:rPr>
        <w:t xml:space="preserve">Verbesserungen </w:t>
      </w:r>
      <w:del w:id="42" w:author="rolf" w:date="2020-08-29T17:25:00Z">
        <w:r w:rsidR="00E303B3" w:rsidRPr="00DB0A42" w:rsidDel="00232776">
          <w:rPr>
            <w:szCs w:val="22"/>
          </w:rPr>
          <w:delText xml:space="preserve">im </w:delText>
        </w:r>
      </w:del>
      <w:ins w:id="43" w:author="rolf" w:date="2020-08-29T17:25:00Z">
        <w:r>
          <w:rPr>
            <w:szCs w:val="22"/>
          </w:rPr>
          <w:t xml:space="preserve">des </w:t>
        </w:r>
      </w:ins>
      <w:r w:rsidR="00E303B3" w:rsidRPr="00DB0A42">
        <w:rPr>
          <w:szCs w:val="22"/>
        </w:rPr>
        <w:t>Python-Code</w:t>
      </w:r>
      <w:ins w:id="44" w:author="rolf" w:date="2020-08-29T17:25:00Z">
        <w:r>
          <w:rPr>
            <w:szCs w:val="22"/>
          </w:rPr>
          <w:t>s</w:t>
        </w:r>
      </w:ins>
      <w:del w:id="45" w:author="rolf" w:date="2020-08-29T17:25:00Z">
        <w:r w:rsidR="00E303B3" w:rsidRPr="00DB0A42" w:rsidDel="00232776">
          <w:rPr>
            <w:szCs w:val="22"/>
          </w:rPr>
          <w:delText>-Stil</w:delText>
        </w:r>
      </w:del>
      <w:r w:rsidR="00E303B3" w:rsidRPr="00DB0A42">
        <w:rPr>
          <w:szCs w:val="22"/>
        </w:rPr>
        <w:t xml:space="preserve"> und Performance-Optimierungen im gesamten Quellcode. </w:t>
      </w:r>
    </w:p>
    <w:p w14:paraId="7F7F0337" w14:textId="77777777" w:rsidR="0036289A" w:rsidRPr="00144919" w:rsidRDefault="0036289A" w:rsidP="00144919">
      <w:pPr>
        <w:spacing w:before="240"/>
        <w:rPr>
          <w:rFonts w:cs="Arial"/>
          <w:b/>
          <w:bCs/>
          <w:color w:val="000000"/>
          <w:szCs w:val="22"/>
        </w:rPr>
      </w:pPr>
      <w:r w:rsidRPr="00144919">
        <w:rPr>
          <w:rFonts w:cs="Arial"/>
          <w:b/>
          <w:bCs/>
          <w:color w:val="000000"/>
          <w:szCs w:val="22"/>
        </w:rPr>
        <w:t xml:space="preserve">Mitwirkende: </w:t>
      </w:r>
    </w:p>
    <w:p w14:paraId="030F3497" w14:textId="77777777" w:rsidR="0036289A" w:rsidRPr="00E70C1A" w:rsidRDefault="0036289A" w:rsidP="006F1780">
      <w:pPr>
        <w:rPr>
          <w:rFonts w:cs="Corbel"/>
          <w:color w:val="000000"/>
          <w:sz w:val="20"/>
          <w:szCs w:val="20"/>
        </w:rPr>
      </w:pPr>
      <w:r w:rsidRPr="00E70C1A">
        <w:rPr>
          <w:rFonts w:cs="Corbel"/>
          <w:color w:val="000000"/>
          <w:sz w:val="20"/>
          <w:szCs w:val="20"/>
        </w:rPr>
        <w:t xml:space="preserve">Stefan van Ree: </w:t>
      </w:r>
    </w:p>
    <w:p w14:paraId="79613555" w14:textId="1B09D23C" w:rsidR="0036289A" w:rsidRPr="00DB0A42" w:rsidRDefault="0036289A" w:rsidP="005058F2">
      <w:pPr>
        <w:pStyle w:val="Listenabsatz"/>
        <w:numPr>
          <w:ilvl w:val="0"/>
          <w:numId w:val="10"/>
        </w:numPr>
        <w:rPr>
          <w:rFonts w:cs="Corbel"/>
          <w:color w:val="000000"/>
          <w:szCs w:val="22"/>
        </w:rPr>
      </w:pPr>
      <w:r w:rsidRPr="00DB0A42">
        <w:rPr>
          <w:rFonts w:cs="Corbel"/>
          <w:color w:val="000000"/>
          <w:szCs w:val="22"/>
        </w:rPr>
        <w:t xml:space="preserve">Gestaltung und Aufbau der PSS-Homepage und Organisation des PSS-Diskussionsforums im Rahmen des deutschen </w:t>
      </w:r>
      <w:r w:rsidR="002C3051" w:rsidRPr="00DB0A42">
        <w:rPr>
          <w:rFonts w:cs="Corbel"/>
          <w:color w:val="000000"/>
          <w:szCs w:val="22"/>
        </w:rPr>
        <w:t>Astronomie</w:t>
      </w:r>
      <w:ins w:id="46" w:author="rolf" w:date="2020-08-29T17:26:00Z">
        <w:r w:rsidR="00711F7C">
          <w:rPr>
            <w:rFonts w:cs="Corbel"/>
            <w:color w:val="000000"/>
            <w:szCs w:val="22"/>
          </w:rPr>
          <w:t>-</w:t>
        </w:r>
      </w:ins>
      <w:del w:id="47" w:author="rolf" w:date="2020-08-29T17:26:00Z">
        <w:r w:rsidR="002C3051" w:rsidRPr="00DB0A42" w:rsidDel="00711F7C">
          <w:rPr>
            <w:rFonts w:cs="Corbel"/>
            <w:color w:val="000000"/>
            <w:szCs w:val="22"/>
          </w:rPr>
          <w:delText xml:space="preserve"> </w:delText>
        </w:r>
      </w:del>
      <w:r w:rsidR="002C3051" w:rsidRPr="00DB0A42">
        <w:rPr>
          <w:rFonts w:cs="Corbel"/>
          <w:color w:val="000000"/>
          <w:szCs w:val="22"/>
        </w:rPr>
        <w:t>Forums</w:t>
      </w:r>
      <w:r w:rsidRPr="00DB0A42">
        <w:rPr>
          <w:rFonts w:cs="Corbel"/>
          <w:color w:val="000000"/>
          <w:szCs w:val="22"/>
        </w:rPr>
        <w:t xml:space="preserve"> "</w:t>
      </w:r>
      <w:hyperlink r:id="rId14" w:history="1">
        <w:r w:rsidRPr="006F1780">
          <w:rPr>
            <w:rStyle w:val="Hyperlink"/>
            <w:rFonts w:cs="Corbel"/>
            <w:szCs w:val="22"/>
          </w:rPr>
          <w:t>Astronomie.de</w:t>
        </w:r>
      </w:hyperlink>
      <w:r w:rsidRPr="00DB0A42">
        <w:rPr>
          <w:rFonts w:cs="Corbel"/>
          <w:color w:val="000000"/>
          <w:szCs w:val="22"/>
        </w:rPr>
        <w:t xml:space="preserve">". </w:t>
      </w:r>
    </w:p>
    <w:p w14:paraId="5F2B1410" w14:textId="77777777" w:rsidR="0036289A" w:rsidRPr="00E70C1A" w:rsidRDefault="0036289A" w:rsidP="00144919">
      <w:pPr>
        <w:rPr>
          <w:rFonts w:cs="Corbel"/>
          <w:color w:val="000000"/>
          <w:sz w:val="20"/>
          <w:szCs w:val="20"/>
        </w:rPr>
      </w:pPr>
      <w:r w:rsidRPr="00E70C1A">
        <w:rPr>
          <w:rFonts w:cs="Corbel"/>
          <w:color w:val="000000"/>
          <w:sz w:val="20"/>
          <w:szCs w:val="20"/>
        </w:rPr>
        <w:t xml:space="preserve">Chris Garry: </w:t>
      </w:r>
    </w:p>
    <w:p w14:paraId="12AD8D52" w14:textId="633E7099" w:rsidR="0036289A" w:rsidRDefault="0036289A" w:rsidP="005058F2">
      <w:pPr>
        <w:pStyle w:val="Listenabsatz"/>
        <w:numPr>
          <w:ilvl w:val="0"/>
          <w:numId w:val="10"/>
        </w:numPr>
        <w:rPr>
          <w:rFonts w:cs="Corbel"/>
          <w:color w:val="000000"/>
          <w:szCs w:val="22"/>
        </w:rPr>
      </w:pPr>
      <w:r w:rsidRPr="00DB0A42">
        <w:rPr>
          <w:rFonts w:cs="Corbel"/>
          <w:color w:val="000000"/>
          <w:szCs w:val="22"/>
        </w:rPr>
        <w:t xml:space="preserve">Algorithmus zur Erkennung von Bayer-Mustern </w:t>
      </w:r>
      <w:del w:id="48" w:author="rolf" w:date="2020-08-29T17:26:00Z">
        <w:r w:rsidRPr="00DB0A42" w:rsidDel="00711F7C">
          <w:rPr>
            <w:rFonts w:cs="Corbel"/>
            <w:color w:val="000000"/>
            <w:szCs w:val="22"/>
          </w:rPr>
          <w:delText xml:space="preserve">bei </w:delText>
        </w:r>
      </w:del>
      <w:ins w:id="49" w:author="rolf" w:date="2020-08-29T17:26:00Z">
        <w:r w:rsidR="00711F7C">
          <w:rPr>
            <w:rFonts w:cs="Corbel"/>
            <w:color w:val="000000"/>
            <w:szCs w:val="22"/>
          </w:rPr>
          <w:t>in</w:t>
        </w:r>
        <w:r w:rsidR="00711F7C" w:rsidRPr="00DB0A42">
          <w:rPr>
            <w:rFonts w:cs="Corbel"/>
            <w:color w:val="000000"/>
            <w:szCs w:val="22"/>
          </w:rPr>
          <w:t xml:space="preserve"> </w:t>
        </w:r>
      </w:ins>
      <w:r w:rsidRPr="00DB0A42">
        <w:rPr>
          <w:rFonts w:cs="Corbel"/>
          <w:color w:val="000000"/>
          <w:szCs w:val="22"/>
        </w:rPr>
        <w:t xml:space="preserve">der </w:t>
      </w:r>
      <w:ins w:id="50" w:author="rolf" w:date="2020-08-29T17:26:00Z">
        <w:r w:rsidR="00711F7C">
          <w:rPr>
            <w:rFonts w:cs="Corbel"/>
            <w:color w:val="000000"/>
            <w:szCs w:val="22"/>
          </w:rPr>
          <w:t>Video-</w:t>
        </w:r>
      </w:ins>
      <w:r w:rsidRPr="00DB0A42">
        <w:rPr>
          <w:rFonts w:cs="Corbel"/>
          <w:color w:val="000000"/>
          <w:szCs w:val="22"/>
        </w:rPr>
        <w:t>Eingabe</w:t>
      </w:r>
      <w:ins w:id="51" w:author="rolf" w:date="2020-08-29T17:27:00Z">
        <w:r w:rsidR="00711F7C">
          <w:rPr>
            <w:rFonts w:cs="Corbel"/>
            <w:color w:val="000000"/>
            <w:szCs w:val="22"/>
          </w:rPr>
          <w:t>.</w:t>
        </w:r>
      </w:ins>
      <w:del w:id="52" w:author="rolf" w:date="2020-08-29T17:27:00Z">
        <w:r w:rsidRPr="00DB0A42" w:rsidDel="00711F7C">
          <w:rPr>
            <w:rFonts w:cs="Corbel"/>
            <w:color w:val="000000"/>
            <w:szCs w:val="22"/>
          </w:rPr>
          <w:delText xml:space="preserve"> </w:delText>
        </w:r>
      </w:del>
    </w:p>
    <w:p w14:paraId="69ABCF77" w14:textId="61A071E6" w:rsidR="0036289A" w:rsidRDefault="00711F7C" w:rsidP="005058F2">
      <w:pPr>
        <w:pStyle w:val="Listenabsatz"/>
        <w:numPr>
          <w:ilvl w:val="0"/>
          <w:numId w:val="10"/>
        </w:numPr>
        <w:spacing w:before="0"/>
        <w:rPr>
          <w:rFonts w:cs="Corbel"/>
          <w:color w:val="000000"/>
          <w:szCs w:val="22"/>
        </w:rPr>
      </w:pPr>
      <w:ins w:id="53" w:author="rolf" w:date="2020-08-29T17:27:00Z">
        <w:r>
          <w:rPr>
            <w:rFonts w:cs="Corbel"/>
            <w:color w:val="000000"/>
            <w:szCs w:val="22"/>
          </w:rPr>
          <w:t xml:space="preserve">Bereitstellung von </w:t>
        </w:r>
      </w:ins>
      <w:del w:id="54" w:author="rolf" w:date="2020-08-29T17:27:00Z">
        <w:r w:rsidR="0036289A" w:rsidRPr="00DB0A42" w:rsidDel="00711F7C">
          <w:rPr>
            <w:rFonts w:cs="Corbel"/>
            <w:color w:val="000000"/>
            <w:szCs w:val="22"/>
          </w:rPr>
          <w:delText>Testen Sie</w:delText>
        </w:r>
      </w:del>
      <w:ins w:id="55" w:author="rolf" w:date="2020-08-29T17:27:00Z">
        <w:r>
          <w:rPr>
            <w:rFonts w:cs="Corbel"/>
            <w:color w:val="000000"/>
            <w:szCs w:val="22"/>
          </w:rPr>
          <w:t>Testb</w:t>
        </w:r>
      </w:ins>
      <w:del w:id="56" w:author="rolf" w:date="2020-08-29T17:27:00Z">
        <w:r w:rsidR="0036289A" w:rsidRPr="00DB0A42" w:rsidDel="00711F7C">
          <w:rPr>
            <w:rFonts w:cs="Corbel"/>
            <w:color w:val="000000"/>
            <w:szCs w:val="22"/>
          </w:rPr>
          <w:delText xml:space="preserve"> B</w:delText>
        </w:r>
      </w:del>
      <w:r w:rsidR="0036289A" w:rsidRPr="00DB0A42">
        <w:rPr>
          <w:rFonts w:cs="Corbel"/>
          <w:color w:val="000000"/>
          <w:szCs w:val="22"/>
        </w:rPr>
        <w:t>eispielvideos im .</w:t>
      </w:r>
      <w:proofErr w:type="spellStart"/>
      <w:r w:rsidR="0036289A" w:rsidRPr="00DB0A42">
        <w:rPr>
          <w:rFonts w:cs="Corbel"/>
          <w:color w:val="000000"/>
          <w:szCs w:val="22"/>
        </w:rPr>
        <w:t>ser</w:t>
      </w:r>
      <w:proofErr w:type="spellEnd"/>
      <w:r w:rsidR="0036289A" w:rsidRPr="00DB0A42">
        <w:rPr>
          <w:rFonts w:cs="Corbel"/>
          <w:color w:val="000000"/>
          <w:szCs w:val="22"/>
        </w:rPr>
        <w:t>- und .</w:t>
      </w:r>
      <w:proofErr w:type="spellStart"/>
      <w:r w:rsidR="0036289A" w:rsidRPr="00DB0A42">
        <w:rPr>
          <w:rFonts w:cs="Corbel"/>
          <w:color w:val="000000"/>
          <w:szCs w:val="22"/>
        </w:rPr>
        <w:t>avi</w:t>
      </w:r>
      <w:proofErr w:type="spellEnd"/>
      <w:r w:rsidR="0036289A" w:rsidRPr="00DB0A42">
        <w:rPr>
          <w:rFonts w:cs="Corbel"/>
          <w:color w:val="000000"/>
          <w:szCs w:val="22"/>
        </w:rPr>
        <w:t>-Format</w:t>
      </w:r>
      <w:ins w:id="57" w:author="rolf" w:date="2020-08-29T17:27:00Z">
        <w:r>
          <w:rPr>
            <w:rFonts w:cs="Corbel"/>
            <w:color w:val="000000"/>
            <w:szCs w:val="22"/>
          </w:rPr>
          <w:t>,</w:t>
        </w:r>
      </w:ins>
      <w:r w:rsidR="0036289A" w:rsidRPr="00DB0A42">
        <w:rPr>
          <w:rFonts w:cs="Corbel"/>
          <w:color w:val="000000"/>
          <w:szCs w:val="22"/>
        </w:rPr>
        <w:t xml:space="preserve"> sowie sehr hilfreiche Diskussionen über Probleme beim Lesen von Video-Eingabedateien. </w:t>
      </w:r>
    </w:p>
    <w:p w14:paraId="0731E5EE" w14:textId="77777777" w:rsidR="00144919" w:rsidRPr="00144919" w:rsidRDefault="00144919" w:rsidP="00144919">
      <w:pPr>
        <w:spacing w:before="0"/>
        <w:rPr>
          <w:rFonts w:cs="Corbel"/>
          <w:color w:val="000000"/>
          <w:szCs w:val="22"/>
        </w:rPr>
      </w:pPr>
    </w:p>
    <w:p w14:paraId="49D559ED" w14:textId="77777777" w:rsidR="0036289A" w:rsidRPr="00E70C1A" w:rsidRDefault="0036289A" w:rsidP="004608ED">
      <w:pPr>
        <w:rPr>
          <w:rFonts w:cs="Corbel"/>
          <w:color w:val="000000"/>
          <w:sz w:val="20"/>
          <w:szCs w:val="20"/>
        </w:rPr>
      </w:pPr>
      <w:r w:rsidRPr="00144919">
        <w:rPr>
          <w:rFonts w:cs="Corbel"/>
          <w:color w:val="000000"/>
          <w:sz w:val="20"/>
          <w:szCs w:val="20"/>
        </w:rPr>
        <w:lastRenderedPageBreak/>
        <w:t>Jens Scheidtmann</w:t>
      </w:r>
      <w:r w:rsidRPr="00E70C1A">
        <w:rPr>
          <w:rFonts w:cs="Corbel"/>
          <w:color w:val="000000"/>
          <w:sz w:val="20"/>
          <w:szCs w:val="20"/>
        </w:rPr>
        <w:t xml:space="preserve">: </w:t>
      </w:r>
    </w:p>
    <w:p w14:paraId="18E7BD6E" w14:textId="74B12310" w:rsidR="0036289A" w:rsidRPr="00DB0A42" w:rsidRDefault="0036289A" w:rsidP="005058F2">
      <w:pPr>
        <w:pStyle w:val="Listenabsatz"/>
        <w:numPr>
          <w:ilvl w:val="0"/>
          <w:numId w:val="11"/>
        </w:numPr>
        <w:spacing w:before="0"/>
        <w:rPr>
          <w:rFonts w:cs="Corbel"/>
          <w:color w:val="000000"/>
          <w:szCs w:val="22"/>
        </w:rPr>
      </w:pPr>
      <w:r w:rsidRPr="00DB0A42">
        <w:rPr>
          <w:rFonts w:cs="Corbel"/>
          <w:color w:val="000000"/>
          <w:szCs w:val="22"/>
        </w:rPr>
        <w:t xml:space="preserve">Vorschlag eines </w:t>
      </w:r>
      <w:del w:id="58" w:author="rolf" w:date="2020-08-29T17:27:00Z">
        <w:r w:rsidRPr="00DB0A42" w:rsidDel="00711F7C">
          <w:rPr>
            <w:rFonts w:cs="Corbel"/>
            <w:color w:val="000000"/>
            <w:szCs w:val="22"/>
          </w:rPr>
          <w:delText xml:space="preserve">anderen </w:delText>
        </w:r>
      </w:del>
      <w:ins w:id="59" w:author="rolf" w:date="2020-08-29T17:27:00Z">
        <w:r w:rsidR="00711F7C">
          <w:rPr>
            <w:rFonts w:cs="Corbel"/>
            <w:color w:val="000000"/>
            <w:szCs w:val="22"/>
          </w:rPr>
          <w:t>alternativen</w:t>
        </w:r>
        <w:r w:rsidR="00711F7C" w:rsidRPr="00DB0A42">
          <w:rPr>
            <w:rFonts w:cs="Corbel"/>
            <w:color w:val="000000"/>
            <w:szCs w:val="22"/>
          </w:rPr>
          <w:t xml:space="preserve"> </w:t>
        </w:r>
      </w:ins>
      <w:r w:rsidRPr="00DB0A42">
        <w:rPr>
          <w:rFonts w:cs="Corbel"/>
          <w:color w:val="000000"/>
          <w:szCs w:val="22"/>
        </w:rPr>
        <w:t xml:space="preserve">Algorithmus zur </w:t>
      </w:r>
      <w:del w:id="60" w:author="rolf" w:date="2020-08-29T17:28:00Z">
        <w:r w:rsidRPr="00DB0A42" w:rsidDel="00711F7C">
          <w:rPr>
            <w:rFonts w:cs="Corbel"/>
            <w:color w:val="000000"/>
            <w:szCs w:val="22"/>
          </w:rPr>
          <w:delText xml:space="preserve">Durchführung der </w:delText>
        </w:r>
      </w:del>
      <w:r w:rsidRPr="00DB0A42">
        <w:rPr>
          <w:rFonts w:cs="Corbel"/>
          <w:color w:val="000000"/>
          <w:szCs w:val="22"/>
        </w:rPr>
        <w:t xml:space="preserve">Frame-Stabilisierung im </w:t>
      </w:r>
      <w:del w:id="61" w:author="rolf" w:date="2020-08-29T17:28:00Z">
        <w:r w:rsidRPr="00DB0A42" w:rsidDel="00711F7C">
          <w:rPr>
            <w:rFonts w:cs="Corbel"/>
            <w:color w:val="000000"/>
            <w:szCs w:val="22"/>
          </w:rPr>
          <w:delText>p</w:delText>
        </w:r>
      </w:del>
      <w:ins w:id="62" w:author="rolf" w:date="2020-08-29T17:28:00Z">
        <w:r w:rsidR="00711F7C">
          <w:rPr>
            <w:rFonts w:cs="Corbel"/>
            <w:color w:val="000000"/>
            <w:szCs w:val="22"/>
          </w:rPr>
          <w:t>P</w:t>
        </w:r>
      </w:ins>
      <w:r w:rsidRPr="00DB0A42">
        <w:rPr>
          <w:rFonts w:cs="Corbel"/>
          <w:color w:val="000000"/>
          <w:szCs w:val="22"/>
        </w:rPr>
        <w:t>lanet</w:t>
      </w:r>
      <w:del w:id="63" w:author="rolf" w:date="2020-08-29T17:28:00Z">
        <w:r w:rsidRPr="00DB0A42" w:rsidDel="00711F7C">
          <w:rPr>
            <w:rFonts w:cs="Corbel"/>
            <w:color w:val="000000"/>
            <w:szCs w:val="22"/>
          </w:rPr>
          <w:delText>arischen</w:delText>
        </w:r>
      </w:del>
      <w:ins w:id="64" w:author="rolf" w:date="2020-08-29T17:28:00Z">
        <w:r w:rsidR="00711F7C">
          <w:rPr>
            <w:rFonts w:cs="Corbel"/>
            <w:color w:val="000000"/>
            <w:szCs w:val="22"/>
          </w:rPr>
          <w:t>en-</w:t>
        </w:r>
      </w:ins>
      <w:del w:id="65" w:author="rolf" w:date="2020-08-29T17:28:00Z">
        <w:r w:rsidRPr="00DB0A42" w:rsidDel="00711F7C">
          <w:rPr>
            <w:rFonts w:cs="Corbel"/>
            <w:color w:val="000000"/>
            <w:szCs w:val="22"/>
          </w:rPr>
          <w:delText xml:space="preserve"> </w:delText>
        </w:r>
      </w:del>
      <w:r w:rsidRPr="00DB0A42">
        <w:rPr>
          <w:rFonts w:cs="Corbel"/>
          <w:color w:val="000000"/>
          <w:szCs w:val="22"/>
        </w:rPr>
        <w:t xml:space="preserve">Modus (implementiert in Version 0.6.0). </w:t>
      </w:r>
    </w:p>
    <w:p w14:paraId="726D2400" w14:textId="77777777" w:rsidR="0036289A" w:rsidRPr="00144919" w:rsidRDefault="0036289A" w:rsidP="004608ED">
      <w:pPr>
        <w:rPr>
          <w:rFonts w:cs="Corbel"/>
          <w:color w:val="000000"/>
          <w:sz w:val="20"/>
          <w:szCs w:val="20"/>
        </w:rPr>
      </w:pPr>
      <w:r w:rsidRPr="00144919">
        <w:rPr>
          <w:rFonts w:cs="Corbel"/>
          <w:color w:val="000000"/>
          <w:sz w:val="20"/>
          <w:szCs w:val="20"/>
        </w:rPr>
        <w:t xml:space="preserve">Johannes Duchek: </w:t>
      </w:r>
    </w:p>
    <w:p w14:paraId="600B16AC" w14:textId="5E8C2147" w:rsidR="0036289A" w:rsidRPr="00DB0A42" w:rsidRDefault="0036289A" w:rsidP="005058F2">
      <w:pPr>
        <w:pStyle w:val="Listenabsatz"/>
        <w:numPr>
          <w:ilvl w:val="0"/>
          <w:numId w:val="11"/>
        </w:numPr>
        <w:spacing w:before="0"/>
        <w:rPr>
          <w:rFonts w:cs="Corbel"/>
          <w:color w:val="000000"/>
          <w:szCs w:val="22"/>
        </w:rPr>
      </w:pPr>
      <w:r w:rsidRPr="00DB0A42">
        <w:rPr>
          <w:rFonts w:cs="Corbel"/>
          <w:color w:val="000000"/>
          <w:szCs w:val="22"/>
        </w:rPr>
        <w:t xml:space="preserve">Anweisungen für die Installation aus dem Quellcode auf anderen Linux-Systemen als Ubuntu 16.04 LTS. </w:t>
      </w:r>
    </w:p>
    <w:p w14:paraId="3A517418" w14:textId="2350B923" w:rsidR="0036289A" w:rsidRPr="00E70C1A" w:rsidRDefault="0036289A" w:rsidP="004608ED">
      <w:pPr>
        <w:rPr>
          <w:rFonts w:cs="Corbel"/>
          <w:color w:val="000000"/>
          <w:sz w:val="20"/>
          <w:szCs w:val="20"/>
        </w:rPr>
      </w:pPr>
      <w:r w:rsidRPr="00E70C1A">
        <w:rPr>
          <w:rFonts w:cs="Corbel"/>
          <w:color w:val="000000"/>
          <w:sz w:val="20"/>
          <w:szCs w:val="20"/>
        </w:rPr>
        <w:t xml:space="preserve">Euripides Argyropoulos, Clendon Gibson, Peter Sütterlin, Peter Wäckerle und ein Besucher namens "brave_ulysses" auf dem Forum "Cloudy Nights": </w:t>
      </w:r>
    </w:p>
    <w:p w14:paraId="61DF974E" w14:textId="59B821BC" w:rsidR="0036289A" w:rsidRPr="00DB0A42" w:rsidRDefault="0036289A" w:rsidP="005058F2">
      <w:pPr>
        <w:pStyle w:val="Listenabsatz"/>
        <w:numPr>
          <w:ilvl w:val="0"/>
          <w:numId w:val="11"/>
        </w:numPr>
        <w:spacing w:before="0"/>
        <w:rPr>
          <w:rFonts w:cs="Corbel"/>
          <w:color w:val="000000"/>
          <w:szCs w:val="22"/>
        </w:rPr>
      </w:pPr>
      <w:r w:rsidRPr="00DB0A42">
        <w:rPr>
          <w:rFonts w:cs="Corbel"/>
          <w:color w:val="000000"/>
          <w:szCs w:val="22"/>
        </w:rPr>
        <w:t xml:space="preserve">Test des portablen Installationsverfahrens über PyPI-Server für Windows, Linux und MacOS. </w:t>
      </w:r>
    </w:p>
    <w:p w14:paraId="59BC7C54" w14:textId="4C2AA428" w:rsidR="0036289A" w:rsidRPr="00DB0A42" w:rsidRDefault="0036289A" w:rsidP="005058F2">
      <w:pPr>
        <w:pStyle w:val="Listenabsatz"/>
        <w:numPr>
          <w:ilvl w:val="0"/>
          <w:numId w:val="11"/>
        </w:numPr>
        <w:spacing w:before="0"/>
        <w:rPr>
          <w:rFonts w:cs="Corbel"/>
          <w:color w:val="000000"/>
          <w:szCs w:val="22"/>
        </w:rPr>
      </w:pPr>
      <w:r w:rsidRPr="00DB0A42">
        <w:rPr>
          <w:rFonts w:cs="Corbel"/>
          <w:color w:val="000000"/>
          <w:szCs w:val="22"/>
        </w:rPr>
        <w:t xml:space="preserve">Fehlerbehebung bei Installationsproblemen auf Windows 7 und 10 Systemen. </w:t>
      </w:r>
    </w:p>
    <w:p w14:paraId="5A03066B" w14:textId="77777777" w:rsidR="0036289A" w:rsidRPr="00DB0A42" w:rsidRDefault="0036289A" w:rsidP="004608ED">
      <w:pPr>
        <w:spacing w:before="0"/>
        <w:rPr>
          <w:rFonts w:cs="Corbel"/>
          <w:color w:val="000000"/>
          <w:szCs w:val="22"/>
        </w:rPr>
      </w:pPr>
    </w:p>
    <w:p w14:paraId="411A2C22" w14:textId="79F75110" w:rsidR="0036289A" w:rsidRPr="002031C0" w:rsidRDefault="002031C0" w:rsidP="002031C0">
      <w:pPr>
        <w:pStyle w:val="Listenabsatz"/>
        <w:ind w:left="0"/>
        <w:rPr>
          <w:rFonts w:ascii="Arial" w:hAnsi="Arial" w:cs="Arial"/>
          <w:b/>
          <w:bCs/>
          <w:i/>
          <w:iCs/>
          <w:color w:val="000000"/>
          <w:sz w:val="26"/>
          <w:szCs w:val="26"/>
        </w:rPr>
      </w:pPr>
      <w:r>
        <w:rPr>
          <w:rFonts w:ascii="Arial" w:hAnsi="Arial" w:cs="Arial"/>
          <w:b/>
          <w:bCs/>
          <w:i/>
          <w:iCs/>
          <w:color w:val="000000"/>
          <w:sz w:val="26"/>
          <w:szCs w:val="26"/>
        </w:rPr>
        <w:t xml:space="preserve">2. </w:t>
      </w:r>
      <w:r w:rsidR="0036289A" w:rsidRPr="002031C0">
        <w:rPr>
          <w:rFonts w:ascii="Arial" w:hAnsi="Arial" w:cs="Arial"/>
          <w:b/>
          <w:bCs/>
          <w:i/>
          <w:iCs/>
          <w:color w:val="000000"/>
          <w:sz w:val="26"/>
          <w:szCs w:val="26"/>
        </w:rPr>
        <w:t xml:space="preserve">Änderungsprotokoll </w:t>
      </w:r>
    </w:p>
    <w:p w14:paraId="12754FF3" w14:textId="77777777" w:rsidR="00E4489B" w:rsidRPr="00DB0A42" w:rsidRDefault="00E4489B" w:rsidP="004608ED">
      <w:pPr>
        <w:autoSpaceDE w:val="0"/>
        <w:autoSpaceDN w:val="0"/>
        <w:adjustRightInd w:val="0"/>
        <w:spacing w:before="0"/>
        <w:rPr>
          <w:rFonts w:cs="Arial"/>
          <w:b/>
          <w:bCs/>
          <w:color w:val="000000"/>
          <w:szCs w:val="22"/>
        </w:rPr>
      </w:pPr>
      <w:r w:rsidRPr="00DB0A42">
        <w:rPr>
          <w:rFonts w:cs="Arial"/>
          <w:b/>
          <w:bCs/>
          <w:color w:val="000000"/>
          <w:szCs w:val="22"/>
        </w:rPr>
        <w:t xml:space="preserve">2.1 Änderungen in Version 0.8.0 (Juni 2020) </w:t>
      </w:r>
    </w:p>
    <w:p w14:paraId="4F3C1F1D" w14:textId="19DA9BAF" w:rsidR="00E4489B" w:rsidRPr="00DB0A42" w:rsidRDefault="00E4489B" w:rsidP="005058F2">
      <w:pPr>
        <w:pStyle w:val="Listenabsatz"/>
        <w:numPr>
          <w:ilvl w:val="0"/>
          <w:numId w:val="11"/>
        </w:numPr>
        <w:spacing w:before="0"/>
        <w:rPr>
          <w:rFonts w:cs="Corbel"/>
          <w:color w:val="000000"/>
          <w:szCs w:val="22"/>
        </w:rPr>
      </w:pPr>
      <w:r w:rsidRPr="00DB0A42">
        <w:rPr>
          <w:rFonts w:cs="Corbel"/>
          <w:color w:val="000000"/>
          <w:szCs w:val="22"/>
        </w:rPr>
        <w:t xml:space="preserve">Vereinfachte portable Installationsprozedur über PyPI-Server für Windows, Linux und MacOS hinzugefügt. </w:t>
      </w:r>
    </w:p>
    <w:p w14:paraId="5082840F" w14:textId="56008D98" w:rsidR="00E4489B" w:rsidRPr="00DB0A42" w:rsidRDefault="00E4489B" w:rsidP="005058F2">
      <w:pPr>
        <w:pStyle w:val="Listenabsatz"/>
        <w:numPr>
          <w:ilvl w:val="0"/>
          <w:numId w:val="11"/>
        </w:numPr>
        <w:spacing w:before="0"/>
        <w:rPr>
          <w:rFonts w:cs="Corbel"/>
          <w:color w:val="000000"/>
          <w:szCs w:val="22"/>
        </w:rPr>
      </w:pPr>
      <w:r w:rsidRPr="00DB0A42">
        <w:rPr>
          <w:rFonts w:cs="Corbel"/>
          <w:color w:val="000000"/>
          <w:szCs w:val="22"/>
        </w:rPr>
        <w:t xml:space="preserve">Optionaler Dialog </w:t>
      </w:r>
      <w:ins w:id="66" w:author="rolf" w:date="2020-08-29T17:29:00Z">
        <w:r w:rsidR="00711F7C" w:rsidRPr="00DB0A42">
          <w:rPr>
            <w:rFonts w:cs="Corbel"/>
            <w:color w:val="000000"/>
            <w:szCs w:val="22"/>
          </w:rPr>
          <w:t>hinzugefügt</w:t>
        </w:r>
        <w:r w:rsidR="00711F7C">
          <w:rPr>
            <w:rFonts w:cs="Corbel"/>
            <w:color w:val="000000"/>
            <w:szCs w:val="22"/>
          </w:rPr>
          <w:t xml:space="preserve"> </w:t>
        </w:r>
      </w:ins>
      <w:r w:rsidRPr="00DB0A42">
        <w:rPr>
          <w:rFonts w:cs="Corbel"/>
          <w:color w:val="000000"/>
          <w:szCs w:val="22"/>
        </w:rPr>
        <w:t>zum Ausschließen von Frames aus dem Workflow</w:t>
      </w:r>
      <w:del w:id="67" w:author="rolf" w:date="2020-08-29T17:29:00Z">
        <w:r w:rsidRPr="00DB0A42" w:rsidDel="00711F7C">
          <w:rPr>
            <w:rFonts w:cs="Corbel"/>
            <w:color w:val="000000"/>
            <w:szCs w:val="22"/>
          </w:rPr>
          <w:delText xml:space="preserve"> hinzugefügt</w:delText>
        </w:r>
      </w:del>
      <w:r w:rsidRPr="00DB0A42">
        <w:rPr>
          <w:rFonts w:cs="Corbel"/>
          <w:color w:val="000000"/>
          <w:szCs w:val="22"/>
        </w:rPr>
        <w:t xml:space="preserve">. </w:t>
      </w:r>
    </w:p>
    <w:p w14:paraId="3A111C33" w14:textId="01CD1435" w:rsidR="00E4489B" w:rsidRPr="00DB0A42" w:rsidRDefault="00E4489B" w:rsidP="005058F2">
      <w:pPr>
        <w:pStyle w:val="Listenabsatz"/>
        <w:numPr>
          <w:ilvl w:val="0"/>
          <w:numId w:val="11"/>
        </w:numPr>
        <w:spacing w:before="0"/>
        <w:rPr>
          <w:rFonts w:cs="Corbel"/>
          <w:color w:val="000000"/>
          <w:szCs w:val="22"/>
        </w:rPr>
      </w:pPr>
      <w:r w:rsidRPr="00DB0A42">
        <w:rPr>
          <w:rFonts w:cs="Corbel"/>
          <w:color w:val="000000"/>
          <w:szCs w:val="22"/>
        </w:rPr>
        <w:t xml:space="preserve">Option hinzugefügt, um PSS von der Befehlszeile aus zu starten. </w:t>
      </w:r>
    </w:p>
    <w:p w14:paraId="3D73A7D2" w14:textId="413ECECC" w:rsidR="00E4489B" w:rsidRPr="00DB0A42" w:rsidRDefault="00E4489B" w:rsidP="005058F2">
      <w:pPr>
        <w:pStyle w:val="Listenabsatz"/>
        <w:numPr>
          <w:ilvl w:val="0"/>
          <w:numId w:val="11"/>
        </w:numPr>
        <w:spacing w:before="0"/>
        <w:rPr>
          <w:rFonts w:cs="Corbel"/>
          <w:color w:val="000000"/>
          <w:szCs w:val="22"/>
        </w:rPr>
      </w:pPr>
      <w:r w:rsidRPr="00DB0A42">
        <w:rPr>
          <w:rFonts w:cs="Corbel"/>
          <w:color w:val="000000"/>
          <w:szCs w:val="22"/>
        </w:rPr>
        <w:t xml:space="preserve">Speicherbereinigung von RAM-Objekten zwischen Jobs verbessert. </w:t>
      </w:r>
    </w:p>
    <w:p w14:paraId="18F9EE38" w14:textId="341411E9" w:rsidR="00E4489B" w:rsidRPr="00DB0A42" w:rsidRDefault="00E4489B" w:rsidP="005058F2">
      <w:pPr>
        <w:pStyle w:val="Listenabsatz"/>
        <w:numPr>
          <w:ilvl w:val="0"/>
          <w:numId w:val="11"/>
        </w:numPr>
        <w:spacing w:before="0"/>
        <w:rPr>
          <w:rFonts w:cs="Corbel"/>
          <w:color w:val="000000"/>
          <w:szCs w:val="22"/>
        </w:rPr>
      </w:pPr>
      <w:r w:rsidRPr="00DB0A42">
        <w:rPr>
          <w:rFonts w:cs="Corbel"/>
          <w:color w:val="000000"/>
          <w:szCs w:val="22"/>
        </w:rPr>
        <w:t xml:space="preserve">Warnung statt Fehler bei SER-Dateien mit nicht standardmäßigen Headern. </w:t>
      </w:r>
    </w:p>
    <w:p w14:paraId="643D1B3F" w14:textId="77777777" w:rsidR="00E4489B" w:rsidRPr="00DB0A42" w:rsidRDefault="00E4489B" w:rsidP="004608ED">
      <w:pPr>
        <w:spacing w:before="0"/>
        <w:rPr>
          <w:rFonts w:cs="Arial"/>
          <w:b/>
          <w:bCs/>
          <w:color w:val="000000"/>
          <w:szCs w:val="22"/>
        </w:rPr>
      </w:pPr>
      <w:r w:rsidRPr="00DB0A42">
        <w:rPr>
          <w:rFonts w:cs="Arial"/>
          <w:b/>
          <w:bCs/>
          <w:color w:val="000000"/>
          <w:szCs w:val="22"/>
        </w:rPr>
        <w:t xml:space="preserve">2.2 Änderungen in Version 0.7.0 (Februar 2020) </w:t>
      </w:r>
    </w:p>
    <w:p w14:paraId="7CB3D1A2" w14:textId="4DB92F3D" w:rsidR="00E4489B" w:rsidRPr="00DB0A42" w:rsidRDefault="00E4489B" w:rsidP="005058F2">
      <w:pPr>
        <w:pStyle w:val="Listenabsatz"/>
        <w:numPr>
          <w:ilvl w:val="0"/>
          <w:numId w:val="12"/>
        </w:numPr>
        <w:autoSpaceDE w:val="0"/>
        <w:autoSpaceDN w:val="0"/>
        <w:adjustRightInd w:val="0"/>
        <w:spacing w:before="0"/>
        <w:rPr>
          <w:rFonts w:cs="Arial"/>
          <w:color w:val="000000"/>
          <w:szCs w:val="22"/>
        </w:rPr>
      </w:pPr>
      <w:r w:rsidRPr="00DB0A42">
        <w:rPr>
          <w:rFonts w:cs="Arial"/>
          <w:color w:val="000000"/>
          <w:szCs w:val="22"/>
        </w:rPr>
        <w:t>Neuer "</w:t>
      </w:r>
      <w:r w:rsidR="00C555CE">
        <w:rPr>
          <w:rFonts w:cs="Arial"/>
          <w:color w:val="000000"/>
          <w:szCs w:val="22"/>
        </w:rPr>
        <w:t>multi-level correlation</w:t>
      </w:r>
      <w:r w:rsidRPr="00DB0A42">
        <w:rPr>
          <w:rFonts w:cs="Arial"/>
          <w:color w:val="000000"/>
          <w:szCs w:val="22"/>
        </w:rPr>
        <w:t>"</w:t>
      </w:r>
      <w:r w:rsidR="00C555CE">
        <w:rPr>
          <w:rFonts w:cs="Arial"/>
          <w:color w:val="000000"/>
          <w:szCs w:val="22"/>
        </w:rPr>
        <w:t xml:space="preserve"> </w:t>
      </w:r>
      <w:r w:rsidRPr="00DB0A42">
        <w:rPr>
          <w:rFonts w:cs="Arial"/>
          <w:color w:val="000000"/>
          <w:szCs w:val="22"/>
        </w:rPr>
        <w:t>-</w:t>
      </w:r>
      <w:r w:rsidR="00C555CE">
        <w:rPr>
          <w:rFonts w:cs="Arial"/>
          <w:color w:val="000000"/>
          <w:szCs w:val="22"/>
        </w:rPr>
        <w:t xml:space="preserve"> </w:t>
      </w:r>
      <w:r w:rsidRPr="00DB0A42">
        <w:rPr>
          <w:rFonts w:cs="Arial"/>
          <w:color w:val="000000"/>
          <w:szCs w:val="22"/>
        </w:rPr>
        <w:t xml:space="preserve">Algorithmus zur Bildstabilisierung und </w:t>
      </w:r>
      <w:del w:id="68" w:author="rolf" w:date="2020-08-29T17:30:00Z">
        <w:r w:rsidRPr="00DB0A42" w:rsidDel="00711F7C">
          <w:rPr>
            <w:rFonts w:cs="Arial"/>
            <w:color w:val="000000"/>
            <w:szCs w:val="22"/>
          </w:rPr>
          <w:delText>Ent</w:delText>
        </w:r>
        <w:r w:rsidR="00C555CE" w:rsidDel="00711F7C">
          <w:rPr>
            <w:rFonts w:cs="Arial"/>
            <w:color w:val="000000"/>
            <w:szCs w:val="22"/>
          </w:rPr>
          <w:delText>zerren</w:delText>
        </w:r>
      </w:del>
      <w:ins w:id="69" w:author="rolf" w:date="2020-08-29T17:30:00Z">
        <w:r w:rsidR="00711F7C" w:rsidRPr="00DB0A42">
          <w:rPr>
            <w:rFonts w:cs="Arial"/>
            <w:color w:val="000000"/>
            <w:szCs w:val="22"/>
          </w:rPr>
          <w:t>Ent</w:t>
        </w:r>
        <w:r w:rsidR="00711F7C">
          <w:rPr>
            <w:rFonts w:cs="Arial"/>
            <w:color w:val="000000"/>
            <w:szCs w:val="22"/>
          </w:rPr>
          <w:t>zerrung</w:t>
        </w:r>
      </w:ins>
      <w:r w:rsidRPr="00DB0A42">
        <w:rPr>
          <w:rFonts w:cs="Arial"/>
          <w:color w:val="000000"/>
          <w:szCs w:val="22"/>
        </w:rPr>
        <w:t xml:space="preserve">. </w:t>
      </w:r>
    </w:p>
    <w:p w14:paraId="197E2B71" w14:textId="12E758EF" w:rsidR="00E4489B" w:rsidRPr="00DB0A42" w:rsidRDefault="00E4489B" w:rsidP="005058F2">
      <w:pPr>
        <w:pStyle w:val="Listenabsatz"/>
        <w:numPr>
          <w:ilvl w:val="0"/>
          <w:numId w:val="12"/>
        </w:numPr>
        <w:autoSpaceDE w:val="0"/>
        <w:autoSpaceDN w:val="0"/>
        <w:adjustRightInd w:val="0"/>
        <w:spacing w:before="0"/>
        <w:rPr>
          <w:rFonts w:cs="Arial"/>
          <w:color w:val="000000"/>
          <w:szCs w:val="22"/>
        </w:rPr>
      </w:pPr>
      <w:r w:rsidRPr="00DB0A42">
        <w:rPr>
          <w:rFonts w:cs="Arial"/>
          <w:color w:val="000000"/>
          <w:szCs w:val="22"/>
        </w:rPr>
        <w:t xml:space="preserve">Neuer Algorithmus zum Überblenden der </w:t>
      </w:r>
      <w:del w:id="70" w:author="rolf" w:date="2020-08-29T17:30:00Z">
        <w:r w:rsidRPr="00DB0A42" w:rsidDel="00711F7C">
          <w:rPr>
            <w:rFonts w:cs="Arial"/>
            <w:color w:val="000000"/>
            <w:szCs w:val="22"/>
          </w:rPr>
          <w:delText xml:space="preserve">gestapelten </w:delText>
        </w:r>
      </w:del>
      <w:proofErr w:type="spellStart"/>
      <w:ins w:id="71" w:author="rolf" w:date="2020-08-29T17:30:00Z">
        <w:r w:rsidR="00711F7C" w:rsidRPr="00DB0A42">
          <w:rPr>
            <w:rFonts w:cs="Arial"/>
            <w:color w:val="000000"/>
            <w:szCs w:val="22"/>
          </w:rPr>
          <w:t>ges</w:t>
        </w:r>
        <w:r w:rsidR="00711F7C">
          <w:rPr>
            <w:rFonts w:cs="Arial"/>
            <w:color w:val="000000"/>
            <w:szCs w:val="22"/>
          </w:rPr>
          <w:t>tackten</w:t>
        </w:r>
        <w:proofErr w:type="spellEnd"/>
        <w:r w:rsidR="00711F7C" w:rsidRPr="00DB0A42">
          <w:rPr>
            <w:rFonts w:cs="Arial"/>
            <w:color w:val="000000"/>
            <w:szCs w:val="22"/>
          </w:rPr>
          <w:t xml:space="preserve"> </w:t>
        </w:r>
      </w:ins>
      <w:r w:rsidRPr="00DB0A42">
        <w:rPr>
          <w:rFonts w:cs="Arial"/>
          <w:color w:val="000000"/>
          <w:szCs w:val="22"/>
        </w:rPr>
        <w:t xml:space="preserve">AP-Felder und des Hintergrunds zu einem einzigen Bild. </w:t>
      </w:r>
    </w:p>
    <w:p w14:paraId="18553DA2" w14:textId="0B51161D" w:rsidR="00E4489B" w:rsidRPr="00DB0A42" w:rsidRDefault="00E4489B" w:rsidP="005058F2">
      <w:pPr>
        <w:pStyle w:val="Listenabsatz"/>
        <w:numPr>
          <w:ilvl w:val="0"/>
          <w:numId w:val="12"/>
        </w:numPr>
        <w:autoSpaceDE w:val="0"/>
        <w:autoSpaceDN w:val="0"/>
        <w:adjustRightInd w:val="0"/>
        <w:spacing w:before="0"/>
        <w:rPr>
          <w:rFonts w:cs="Arial"/>
          <w:color w:val="000000"/>
          <w:szCs w:val="22"/>
        </w:rPr>
      </w:pPr>
      <w:r w:rsidRPr="00DB0A42">
        <w:rPr>
          <w:rFonts w:cs="Arial"/>
          <w:color w:val="000000"/>
          <w:szCs w:val="22"/>
        </w:rPr>
        <w:t xml:space="preserve">Option zur Normalisierung der Bildhelligkeit bei der Qualitätseinstufung und beim </w:t>
      </w:r>
      <w:del w:id="72" w:author="rolf" w:date="2020-08-29T17:31:00Z">
        <w:r w:rsidRPr="00DB0A42" w:rsidDel="00711F7C">
          <w:rPr>
            <w:rFonts w:cs="Arial"/>
            <w:color w:val="000000"/>
            <w:szCs w:val="22"/>
          </w:rPr>
          <w:delText xml:space="preserve">Stapeln </w:delText>
        </w:r>
      </w:del>
      <w:proofErr w:type="spellStart"/>
      <w:ins w:id="73" w:author="rolf" w:date="2020-08-29T17:31:00Z">
        <w:r w:rsidR="00711F7C" w:rsidRPr="00DB0A42">
          <w:rPr>
            <w:rFonts w:cs="Arial"/>
            <w:color w:val="000000"/>
            <w:szCs w:val="22"/>
          </w:rPr>
          <w:t>St</w:t>
        </w:r>
        <w:r w:rsidR="00711F7C">
          <w:rPr>
            <w:rFonts w:cs="Arial"/>
            <w:color w:val="000000"/>
            <w:szCs w:val="22"/>
          </w:rPr>
          <w:t>acken</w:t>
        </w:r>
        <w:proofErr w:type="spellEnd"/>
        <w:r w:rsidR="00711F7C" w:rsidRPr="00DB0A42">
          <w:rPr>
            <w:rFonts w:cs="Arial"/>
            <w:color w:val="000000"/>
            <w:szCs w:val="22"/>
          </w:rPr>
          <w:t xml:space="preserve"> </w:t>
        </w:r>
      </w:ins>
      <w:r w:rsidRPr="00DB0A42">
        <w:rPr>
          <w:rFonts w:cs="Arial"/>
          <w:color w:val="000000"/>
          <w:szCs w:val="22"/>
        </w:rPr>
        <w:t xml:space="preserve">hinzugefügt. </w:t>
      </w:r>
    </w:p>
    <w:p w14:paraId="192A3071" w14:textId="4AD4571F" w:rsidR="00E4489B" w:rsidRPr="00DB0A42" w:rsidRDefault="00E4489B" w:rsidP="005058F2">
      <w:pPr>
        <w:pStyle w:val="Listenabsatz"/>
        <w:numPr>
          <w:ilvl w:val="0"/>
          <w:numId w:val="12"/>
        </w:numPr>
        <w:autoSpaceDE w:val="0"/>
        <w:autoSpaceDN w:val="0"/>
        <w:adjustRightInd w:val="0"/>
        <w:spacing w:before="0"/>
        <w:rPr>
          <w:rFonts w:cs="Arial"/>
          <w:color w:val="000000"/>
          <w:szCs w:val="22"/>
        </w:rPr>
      </w:pPr>
      <w:r w:rsidRPr="00DB0A42">
        <w:rPr>
          <w:rFonts w:cs="Arial"/>
          <w:color w:val="000000"/>
          <w:szCs w:val="22"/>
        </w:rPr>
        <w:t xml:space="preserve">Fehler bei der Handhabung großer ".ser"-Dateien behoben. </w:t>
      </w:r>
    </w:p>
    <w:p w14:paraId="66430F7A" w14:textId="40CA085D" w:rsidR="00E4489B" w:rsidRPr="00DB0A42" w:rsidRDefault="00E4489B" w:rsidP="005058F2">
      <w:pPr>
        <w:pStyle w:val="Listenabsatz"/>
        <w:numPr>
          <w:ilvl w:val="0"/>
          <w:numId w:val="12"/>
        </w:numPr>
        <w:autoSpaceDE w:val="0"/>
        <w:autoSpaceDN w:val="0"/>
        <w:adjustRightInd w:val="0"/>
        <w:spacing w:before="0"/>
        <w:rPr>
          <w:rFonts w:cs="Corbel"/>
          <w:color w:val="000000"/>
          <w:szCs w:val="22"/>
        </w:rPr>
      </w:pPr>
      <w:r w:rsidRPr="00DB0A42">
        <w:rPr>
          <w:rFonts w:cs="Corbel"/>
          <w:color w:val="000000"/>
          <w:szCs w:val="22"/>
        </w:rPr>
        <w:t xml:space="preserve">Manuelle Auswahl des </w:t>
      </w:r>
      <w:proofErr w:type="spellStart"/>
      <w:r w:rsidR="00C555CE">
        <w:rPr>
          <w:rFonts w:cs="Corbel"/>
          <w:color w:val="000000"/>
          <w:szCs w:val="22"/>
        </w:rPr>
        <w:t>Debayering</w:t>
      </w:r>
      <w:proofErr w:type="spellEnd"/>
      <w:ins w:id="74" w:author="rolf" w:date="2020-08-29T17:31:00Z">
        <w:r w:rsidR="00711F7C">
          <w:rPr>
            <w:rFonts w:cs="Corbel"/>
            <w:color w:val="000000"/>
            <w:szCs w:val="22"/>
          </w:rPr>
          <w:t>-</w:t>
        </w:r>
      </w:ins>
      <w:del w:id="75" w:author="rolf" w:date="2020-08-29T17:31:00Z">
        <w:r w:rsidR="00C555CE" w:rsidDel="00711F7C">
          <w:rPr>
            <w:rFonts w:cs="Corbel"/>
            <w:color w:val="000000"/>
            <w:szCs w:val="22"/>
          </w:rPr>
          <w:delText xml:space="preserve"> </w:delText>
        </w:r>
      </w:del>
      <w:r w:rsidR="00C555CE">
        <w:rPr>
          <w:rFonts w:cs="Corbel"/>
          <w:color w:val="000000"/>
          <w:szCs w:val="22"/>
        </w:rPr>
        <w:t>M</w:t>
      </w:r>
      <w:r w:rsidRPr="00DB0A42">
        <w:rPr>
          <w:rFonts w:cs="Corbel"/>
          <w:color w:val="000000"/>
          <w:szCs w:val="22"/>
        </w:rPr>
        <w:t xml:space="preserve">usters hinzugefügt. </w:t>
      </w:r>
    </w:p>
    <w:p w14:paraId="35B59CF4" w14:textId="5152733D" w:rsidR="00E4489B" w:rsidRPr="00DB0A42" w:rsidRDefault="00E4489B" w:rsidP="005058F2">
      <w:pPr>
        <w:pStyle w:val="Listenabsatz"/>
        <w:numPr>
          <w:ilvl w:val="0"/>
          <w:numId w:val="12"/>
        </w:numPr>
        <w:autoSpaceDE w:val="0"/>
        <w:autoSpaceDN w:val="0"/>
        <w:adjustRightInd w:val="0"/>
        <w:spacing w:before="0"/>
        <w:rPr>
          <w:rFonts w:cs="Corbel"/>
          <w:color w:val="000000"/>
          <w:szCs w:val="22"/>
        </w:rPr>
      </w:pPr>
      <w:r w:rsidRPr="00DB0A42">
        <w:rPr>
          <w:rFonts w:cs="Corbel"/>
          <w:color w:val="000000"/>
          <w:szCs w:val="22"/>
        </w:rPr>
        <w:t xml:space="preserve">Automatische Erkennung von Bayer-Mustern in .avi-Videos und Bittiefenkorrektur für .ser-Videos. </w:t>
      </w:r>
    </w:p>
    <w:p w14:paraId="760729CE" w14:textId="51985BCC" w:rsidR="00E4489B" w:rsidRPr="00DB0A42" w:rsidRDefault="00E4489B" w:rsidP="005058F2">
      <w:pPr>
        <w:pStyle w:val="Listenabsatz"/>
        <w:numPr>
          <w:ilvl w:val="0"/>
          <w:numId w:val="12"/>
        </w:numPr>
        <w:autoSpaceDE w:val="0"/>
        <w:autoSpaceDN w:val="0"/>
        <w:adjustRightInd w:val="0"/>
        <w:spacing w:before="0"/>
        <w:rPr>
          <w:rFonts w:cs="Corbel"/>
          <w:color w:val="000000"/>
          <w:szCs w:val="22"/>
        </w:rPr>
      </w:pPr>
      <w:r w:rsidRPr="00DB0A42">
        <w:rPr>
          <w:rFonts w:cs="Corbel"/>
          <w:color w:val="000000"/>
          <w:szCs w:val="22"/>
        </w:rPr>
        <w:t xml:space="preserve">Unterstützung für die Videoformate ".mp4" und ".mov" sowie für das Bildformat ".png" hinzugefügt. </w:t>
      </w:r>
    </w:p>
    <w:p w14:paraId="73B7F3B1" w14:textId="658A1964" w:rsidR="00E4489B" w:rsidRPr="00DB0A42" w:rsidRDefault="00E4489B" w:rsidP="005058F2">
      <w:pPr>
        <w:pStyle w:val="Listenabsatz"/>
        <w:numPr>
          <w:ilvl w:val="0"/>
          <w:numId w:val="12"/>
        </w:numPr>
        <w:autoSpaceDE w:val="0"/>
        <w:autoSpaceDN w:val="0"/>
        <w:adjustRightInd w:val="0"/>
        <w:rPr>
          <w:rFonts w:cs="Corbel"/>
          <w:color w:val="000000"/>
          <w:szCs w:val="22"/>
        </w:rPr>
      </w:pPr>
      <w:r w:rsidRPr="00DB0A42">
        <w:rPr>
          <w:rFonts w:cs="Corbel"/>
          <w:color w:val="000000"/>
          <w:szCs w:val="22"/>
        </w:rPr>
        <w:t xml:space="preserve">Einführung </w:t>
      </w:r>
      <w:del w:id="76" w:author="rolf" w:date="2020-08-29T17:31:00Z">
        <w:r w:rsidRPr="00DB0A42" w:rsidDel="00711F7C">
          <w:rPr>
            <w:rFonts w:cs="Corbel"/>
            <w:color w:val="000000"/>
            <w:szCs w:val="22"/>
          </w:rPr>
          <w:delText xml:space="preserve">eines </w:delText>
        </w:r>
      </w:del>
      <w:ins w:id="77" w:author="rolf" w:date="2020-08-29T17:31:00Z">
        <w:r w:rsidR="00711F7C">
          <w:rPr>
            <w:rFonts w:cs="Corbel"/>
            <w:color w:val="000000"/>
            <w:szCs w:val="22"/>
          </w:rPr>
          <w:t>von</w:t>
        </w:r>
        <w:r w:rsidR="00711F7C" w:rsidRPr="00DB0A42">
          <w:rPr>
            <w:rFonts w:cs="Corbel"/>
            <w:color w:val="000000"/>
            <w:szCs w:val="22"/>
          </w:rPr>
          <w:t xml:space="preserve"> </w:t>
        </w:r>
      </w:ins>
      <w:r w:rsidRPr="00DB0A42">
        <w:rPr>
          <w:rFonts w:cs="Corbel"/>
          <w:color w:val="000000"/>
          <w:szCs w:val="22"/>
        </w:rPr>
        <w:t>Registerkarten</w:t>
      </w:r>
      <w:del w:id="78" w:author="rolf" w:date="2020-08-29T17:31:00Z">
        <w:r w:rsidRPr="00DB0A42" w:rsidDel="00711F7C">
          <w:rPr>
            <w:rFonts w:cs="Corbel"/>
            <w:color w:val="000000"/>
            <w:szCs w:val="22"/>
          </w:rPr>
          <w:delText>fensters</w:delText>
        </w:r>
      </w:del>
      <w:r w:rsidRPr="00DB0A42">
        <w:rPr>
          <w:rFonts w:cs="Corbel"/>
          <w:color w:val="000000"/>
          <w:szCs w:val="22"/>
        </w:rPr>
        <w:t xml:space="preserve"> im Konfigurationsdialog. </w:t>
      </w:r>
    </w:p>
    <w:p w14:paraId="730CC27C" w14:textId="5B62BC90" w:rsidR="00E4489B" w:rsidRPr="00DB0A42" w:rsidRDefault="00E4489B" w:rsidP="005058F2">
      <w:pPr>
        <w:pStyle w:val="Listenabsatz"/>
        <w:numPr>
          <w:ilvl w:val="0"/>
          <w:numId w:val="12"/>
        </w:numPr>
        <w:autoSpaceDE w:val="0"/>
        <w:autoSpaceDN w:val="0"/>
        <w:adjustRightInd w:val="0"/>
        <w:rPr>
          <w:rFonts w:cs="Corbel"/>
          <w:color w:val="000000"/>
          <w:szCs w:val="22"/>
        </w:rPr>
      </w:pPr>
      <w:r w:rsidRPr="00DB0A42">
        <w:rPr>
          <w:rFonts w:cs="Corbel"/>
          <w:color w:val="000000"/>
          <w:szCs w:val="22"/>
        </w:rPr>
        <w:t xml:space="preserve">Benutzerbenachrichtigung über Jobabbruch über ein Pop-up-Fenster hinzugefügt. </w:t>
      </w:r>
    </w:p>
    <w:p w14:paraId="51691191" w14:textId="77777777" w:rsidR="00E4489B" w:rsidRPr="00DB0A42" w:rsidRDefault="00E4489B" w:rsidP="00E4489B">
      <w:pPr>
        <w:rPr>
          <w:rFonts w:cs="Arial"/>
          <w:b/>
          <w:bCs/>
          <w:color w:val="000000"/>
          <w:szCs w:val="22"/>
        </w:rPr>
      </w:pPr>
      <w:r w:rsidRPr="00DB0A42">
        <w:rPr>
          <w:rFonts w:cs="Arial"/>
          <w:b/>
          <w:bCs/>
          <w:color w:val="000000"/>
          <w:szCs w:val="22"/>
        </w:rPr>
        <w:t xml:space="preserve">2.3 Änderungen in Version 0.6.0 (August 2019) </w:t>
      </w:r>
    </w:p>
    <w:p w14:paraId="292A78A6" w14:textId="00866538" w:rsidR="00E4489B" w:rsidRPr="00DB0A42" w:rsidRDefault="00E4489B" w:rsidP="005058F2">
      <w:pPr>
        <w:pStyle w:val="Listenabsatz"/>
        <w:numPr>
          <w:ilvl w:val="0"/>
          <w:numId w:val="13"/>
        </w:numPr>
        <w:autoSpaceDE w:val="0"/>
        <w:autoSpaceDN w:val="0"/>
        <w:adjustRightInd w:val="0"/>
        <w:rPr>
          <w:rFonts w:cs="Arial"/>
          <w:color w:val="000000"/>
          <w:szCs w:val="22"/>
        </w:rPr>
      </w:pPr>
      <w:r w:rsidRPr="00DB0A42">
        <w:rPr>
          <w:rFonts w:cs="Arial"/>
          <w:color w:val="000000"/>
          <w:szCs w:val="22"/>
        </w:rPr>
        <w:t xml:space="preserve">Version für Linux hinzugefügt. </w:t>
      </w:r>
    </w:p>
    <w:p w14:paraId="5D6345D6" w14:textId="6D36256C" w:rsidR="00E4489B" w:rsidRPr="00DB0A42" w:rsidRDefault="00E4489B" w:rsidP="005058F2">
      <w:pPr>
        <w:pStyle w:val="Listenabsatz"/>
        <w:numPr>
          <w:ilvl w:val="0"/>
          <w:numId w:val="13"/>
        </w:numPr>
        <w:autoSpaceDE w:val="0"/>
        <w:autoSpaceDN w:val="0"/>
        <w:adjustRightInd w:val="0"/>
        <w:rPr>
          <w:rFonts w:cs="Arial"/>
          <w:color w:val="000000"/>
          <w:szCs w:val="22"/>
        </w:rPr>
      </w:pPr>
      <w:r w:rsidRPr="00DB0A42">
        <w:rPr>
          <w:rFonts w:cs="Arial"/>
          <w:color w:val="000000"/>
          <w:szCs w:val="22"/>
        </w:rPr>
        <w:t xml:space="preserve">Unterstützung für </w:t>
      </w:r>
      <w:del w:id="79" w:author="rolf" w:date="2020-08-29T17:32:00Z">
        <w:r w:rsidRPr="00DB0A42" w:rsidDel="00711F7C">
          <w:rPr>
            <w:rFonts w:cs="Arial"/>
            <w:color w:val="000000"/>
            <w:szCs w:val="22"/>
          </w:rPr>
          <w:delText>Dunkel</w:delText>
        </w:r>
      </w:del>
      <w:ins w:id="80" w:author="rolf" w:date="2020-08-29T17:32:00Z">
        <w:r w:rsidR="00711F7C">
          <w:rPr>
            <w:rFonts w:cs="Arial"/>
            <w:color w:val="000000"/>
            <w:szCs w:val="22"/>
          </w:rPr>
          <w:t>Dark</w:t>
        </w:r>
      </w:ins>
      <w:r w:rsidRPr="00DB0A42">
        <w:rPr>
          <w:rFonts w:cs="Arial"/>
          <w:color w:val="000000"/>
          <w:szCs w:val="22"/>
        </w:rPr>
        <w:t xml:space="preserve">- und </w:t>
      </w:r>
      <w:del w:id="81" w:author="rolf" w:date="2020-08-29T17:32:00Z">
        <w:r w:rsidRPr="00DB0A42" w:rsidDel="00711F7C">
          <w:rPr>
            <w:rFonts w:cs="Arial"/>
            <w:color w:val="000000"/>
            <w:szCs w:val="22"/>
          </w:rPr>
          <w:delText xml:space="preserve">Flachbildkalibrierung </w:delText>
        </w:r>
      </w:del>
      <w:ins w:id="82" w:author="rolf" w:date="2020-08-29T17:32:00Z">
        <w:r w:rsidR="00711F7C">
          <w:rPr>
            <w:rFonts w:cs="Arial"/>
            <w:color w:val="000000"/>
            <w:szCs w:val="22"/>
          </w:rPr>
          <w:t>Flat-Frame-K</w:t>
        </w:r>
        <w:r w:rsidR="00711F7C" w:rsidRPr="00DB0A42">
          <w:rPr>
            <w:rFonts w:cs="Arial"/>
            <w:color w:val="000000"/>
            <w:szCs w:val="22"/>
          </w:rPr>
          <w:t xml:space="preserve">alibrierung </w:t>
        </w:r>
      </w:ins>
      <w:r w:rsidRPr="00DB0A42">
        <w:rPr>
          <w:rFonts w:cs="Arial"/>
          <w:color w:val="000000"/>
          <w:szCs w:val="22"/>
        </w:rPr>
        <w:t xml:space="preserve">hinzugefügt. </w:t>
      </w:r>
    </w:p>
    <w:p w14:paraId="447B0460" w14:textId="6E409D88" w:rsidR="00E4489B" w:rsidRPr="00DB0A42" w:rsidRDefault="00E4489B" w:rsidP="005058F2">
      <w:pPr>
        <w:pStyle w:val="Listenabsatz"/>
        <w:numPr>
          <w:ilvl w:val="0"/>
          <w:numId w:val="13"/>
        </w:numPr>
        <w:autoSpaceDE w:val="0"/>
        <w:autoSpaceDN w:val="0"/>
        <w:adjustRightInd w:val="0"/>
        <w:rPr>
          <w:rFonts w:cs="Arial"/>
          <w:color w:val="000000"/>
          <w:szCs w:val="22"/>
        </w:rPr>
      </w:pPr>
      <w:r w:rsidRPr="00DB0A42">
        <w:rPr>
          <w:rFonts w:cs="Arial"/>
          <w:color w:val="000000"/>
          <w:szCs w:val="22"/>
        </w:rPr>
        <w:t xml:space="preserve">Der erforderliche RAM eines Jobs wird geschätzt. Wenn er </w:t>
      </w:r>
      <w:proofErr w:type="gramStart"/>
      <w:r w:rsidRPr="00DB0A42">
        <w:rPr>
          <w:rFonts w:cs="Arial"/>
          <w:color w:val="000000"/>
          <w:szCs w:val="22"/>
        </w:rPr>
        <w:t>den verfügbaren</w:t>
      </w:r>
      <w:proofErr w:type="gramEnd"/>
      <w:r w:rsidRPr="00DB0A42">
        <w:rPr>
          <w:rFonts w:cs="Arial"/>
          <w:color w:val="000000"/>
          <w:szCs w:val="22"/>
        </w:rPr>
        <w:t xml:space="preserve"> RAM übersteigt, wird ein Fehler ausgegeben und PSS fährt mit dem nächsten </w:t>
      </w:r>
      <w:del w:id="83" w:author="rolf" w:date="2020-08-29T17:32:00Z">
        <w:r w:rsidRPr="00DB0A42" w:rsidDel="00711F7C">
          <w:rPr>
            <w:rFonts w:cs="Arial"/>
            <w:color w:val="000000"/>
            <w:szCs w:val="22"/>
          </w:rPr>
          <w:delText xml:space="preserve">Auftrag </w:delText>
        </w:r>
      </w:del>
      <w:ins w:id="84" w:author="rolf" w:date="2020-08-29T17:32:00Z">
        <w:r w:rsidR="00711F7C">
          <w:rPr>
            <w:rFonts w:cs="Arial"/>
            <w:color w:val="000000"/>
            <w:szCs w:val="22"/>
          </w:rPr>
          <w:t>Job</w:t>
        </w:r>
        <w:r w:rsidR="00711F7C" w:rsidRPr="00DB0A42">
          <w:rPr>
            <w:rFonts w:cs="Arial"/>
            <w:color w:val="000000"/>
            <w:szCs w:val="22"/>
          </w:rPr>
          <w:t xml:space="preserve"> </w:t>
        </w:r>
      </w:ins>
      <w:r w:rsidRPr="00DB0A42">
        <w:rPr>
          <w:rFonts w:cs="Arial"/>
          <w:color w:val="000000"/>
          <w:szCs w:val="22"/>
        </w:rPr>
        <w:t xml:space="preserve">fort. </w:t>
      </w:r>
    </w:p>
    <w:p w14:paraId="3E63A45A" w14:textId="2839B634" w:rsidR="00E4489B" w:rsidRPr="00DB0A42" w:rsidRDefault="00E4489B" w:rsidP="005058F2">
      <w:pPr>
        <w:pStyle w:val="Listenabsatz"/>
        <w:numPr>
          <w:ilvl w:val="0"/>
          <w:numId w:val="13"/>
        </w:numPr>
        <w:autoSpaceDE w:val="0"/>
        <w:autoSpaceDN w:val="0"/>
        <w:adjustRightInd w:val="0"/>
        <w:rPr>
          <w:rFonts w:cs="Arial"/>
          <w:color w:val="000000"/>
          <w:szCs w:val="22"/>
        </w:rPr>
      </w:pPr>
      <w:r w:rsidRPr="00DB0A42">
        <w:rPr>
          <w:rFonts w:cs="Arial"/>
          <w:color w:val="000000"/>
          <w:szCs w:val="22"/>
        </w:rPr>
        <w:t xml:space="preserve">Unterstützung für Videoformat ".ser" und Bildformat ".fits" hinzugefügt. </w:t>
      </w:r>
    </w:p>
    <w:p w14:paraId="0FA4E37F" w14:textId="5026B308" w:rsidR="00E4489B" w:rsidRPr="00DB0A42" w:rsidRDefault="00E4489B" w:rsidP="005058F2">
      <w:pPr>
        <w:pStyle w:val="Listenabsatz"/>
        <w:numPr>
          <w:ilvl w:val="0"/>
          <w:numId w:val="13"/>
        </w:numPr>
        <w:autoSpaceDE w:val="0"/>
        <w:autoSpaceDN w:val="0"/>
        <w:adjustRightInd w:val="0"/>
        <w:rPr>
          <w:rFonts w:cs="Arial"/>
          <w:color w:val="000000"/>
          <w:szCs w:val="22"/>
        </w:rPr>
      </w:pPr>
      <w:r w:rsidRPr="00DB0A42">
        <w:rPr>
          <w:rFonts w:cs="Arial"/>
          <w:color w:val="000000"/>
          <w:szCs w:val="22"/>
        </w:rPr>
        <w:t>Verbesserung des Ent</w:t>
      </w:r>
      <w:r w:rsidR="001629B2">
        <w:rPr>
          <w:rFonts w:cs="Arial"/>
          <w:color w:val="000000"/>
          <w:szCs w:val="22"/>
        </w:rPr>
        <w:t>zerrungs</w:t>
      </w:r>
      <w:r w:rsidRPr="00DB0A42">
        <w:rPr>
          <w:rFonts w:cs="Arial"/>
          <w:color w:val="000000"/>
          <w:szCs w:val="22"/>
        </w:rPr>
        <w:t xml:space="preserve">algorithmus für Videos mit unterschiedlicher Bildhelligkeit. </w:t>
      </w:r>
    </w:p>
    <w:p w14:paraId="1D0B7A90" w14:textId="6FC221DD" w:rsidR="00E4489B" w:rsidRPr="00DB0A42" w:rsidRDefault="00E4489B" w:rsidP="005058F2">
      <w:pPr>
        <w:pStyle w:val="Listenabsatz"/>
        <w:numPr>
          <w:ilvl w:val="0"/>
          <w:numId w:val="14"/>
        </w:numPr>
        <w:autoSpaceDE w:val="0"/>
        <w:autoSpaceDN w:val="0"/>
        <w:adjustRightInd w:val="0"/>
        <w:spacing w:before="0"/>
        <w:rPr>
          <w:rFonts w:cs="Arial"/>
          <w:szCs w:val="22"/>
        </w:rPr>
      </w:pPr>
      <w:r w:rsidRPr="00DB0A42">
        <w:rPr>
          <w:rFonts w:cs="Arial"/>
          <w:szCs w:val="22"/>
        </w:rPr>
        <w:t xml:space="preserve">Neue Implementierung der </w:t>
      </w:r>
      <w:del w:id="85" w:author="rolf" w:date="2020-08-29T17:33:00Z">
        <w:r w:rsidRPr="00DB0A42" w:rsidDel="00711F7C">
          <w:rPr>
            <w:rFonts w:cs="Arial"/>
            <w:szCs w:val="22"/>
          </w:rPr>
          <w:delText xml:space="preserve">Rahmenstabilisierung </w:delText>
        </w:r>
      </w:del>
      <w:ins w:id="86" w:author="rolf" w:date="2020-08-29T17:33:00Z">
        <w:r w:rsidR="00711F7C">
          <w:rPr>
            <w:rFonts w:cs="Arial"/>
            <w:szCs w:val="22"/>
          </w:rPr>
          <w:t>Bild</w:t>
        </w:r>
        <w:r w:rsidR="00711F7C" w:rsidRPr="00DB0A42">
          <w:rPr>
            <w:rFonts w:cs="Arial"/>
            <w:szCs w:val="22"/>
          </w:rPr>
          <w:t xml:space="preserve">stabilisierung </w:t>
        </w:r>
      </w:ins>
      <w:r w:rsidRPr="00DB0A42">
        <w:rPr>
          <w:rFonts w:cs="Arial"/>
          <w:szCs w:val="22"/>
        </w:rPr>
        <w:t>für den "</w:t>
      </w:r>
      <w:del w:id="87" w:author="rolf" w:date="2020-08-29T17:33:00Z">
        <w:r w:rsidRPr="00DB0A42" w:rsidDel="00711F7C">
          <w:rPr>
            <w:rFonts w:cs="Arial"/>
            <w:szCs w:val="22"/>
          </w:rPr>
          <w:delText>planetarischen</w:delText>
        </w:r>
      </w:del>
      <w:ins w:id="88" w:author="rolf" w:date="2020-08-29T17:33:00Z">
        <w:r w:rsidR="00711F7C">
          <w:rPr>
            <w:rFonts w:cs="Arial"/>
            <w:szCs w:val="22"/>
          </w:rPr>
          <w:t>Planet</w:t>
        </w:r>
      </w:ins>
      <w:r w:rsidRPr="00DB0A42">
        <w:rPr>
          <w:rFonts w:cs="Arial"/>
          <w:szCs w:val="22"/>
        </w:rPr>
        <w:t>"</w:t>
      </w:r>
      <w:ins w:id="89" w:author="rolf" w:date="2020-08-29T17:33:00Z">
        <w:r w:rsidR="00711F7C">
          <w:rPr>
            <w:rFonts w:cs="Arial"/>
            <w:szCs w:val="22"/>
          </w:rPr>
          <w:t>-</w:t>
        </w:r>
      </w:ins>
      <w:del w:id="90" w:author="rolf" w:date="2020-08-29T17:33:00Z">
        <w:r w:rsidRPr="00DB0A42" w:rsidDel="00711F7C">
          <w:rPr>
            <w:rFonts w:cs="Arial"/>
            <w:szCs w:val="22"/>
          </w:rPr>
          <w:delText xml:space="preserve"> </w:delText>
        </w:r>
      </w:del>
      <w:r w:rsidRPr="00DB0A42">
        <w:rPr>
          <w:rFonts w:cs="Arial"/>
          <w:szCs w:val="22"/>
        </w:rPr>
        <w:t xml:space="preserve">Modus. </w:t>
      </w:r>
    </w:p>
    <w:p w14:paraId="5C69B2E3" w14:textId="3D5C6D93" w:rsidR="00E4489B" w:rsidRPr="00DB0A42" w:rsidRDefault="00E4489B" w:rsidP="005058F2">
      <w:pPr>
        <w:pStyle w:val="Listenabsatz"/>
        <w:numPr>
          <w:ilvl w:val="0"/>
          <w:numId w:val="14"/>
        </w:numPr>
        <w:autoSpaceDE w:val="0"/>
        <w:autoSpaceDN w:val="0"/>
        <w:adjustRightInd w:val="0"/>
        <w:spacing w:before="0"/>
        <w:rPr>
          <w:rFonts w:cs="Arial"/>
          <w:szCs w:val="22"/>
        </w:rPr>
      </w:pPr>
      <w:r w:rsidRPr="00DB0A42">
        <w:rPr>
          <w:rFonts w:cs="Arial"/>
          <w:szCs w:val="22"/>
        </w:rPr>
        <w:t xml:space="preserve">Internes Refactoring, am wichtigsten: Die Videoeingabe wird in der Klasse </w:t>
      </w:r>
      <w:r w:rsidRPr="00711F7C">
        <w:rPr>
          <w:rFonts w:cs="Arial"/>
          <w:szCs w:val="22"/>
          <w:rPrChange w:id="91" w:author="rolf" w:date="2020-08-29T17:33:00Z">
            <w:rPr>
              <w:rFonts w:cs="Arial"/>
              <w:szCs w:val="22"/>
              <w:highlight w:val="yellow"/>
            </w:rPr>
          </w:rPrChange>
        </w:rPr>
        <w:t>VideoReader</w:t>
      </w:r>
      <w:r w:rsidRPr="00DB0A42">
        <w:rPr>
          <w:rFonts w:cs="Arial"/>
          <w:szCs w:val="22"/>
        </w:rPr>
        <w:t xml:space="preserve"> gekapselt. </w:t>
      </w:r>
    </w:p>
    <w:p w14:paraId="5E00A0BB" w14:textId="399397DD" w:rsidR="00E4489B" w:rsidRDefault="00E4489B" w:rsidP="005058F2">
      <w:pPr>
        <w:pStyle w:val="Listenabsatz"/>
        <w:numPr>
          <w:ilvl w:val="0"/>
          <w:numId w:val="14"/>
        </w:numPr>
        <w:autoSpaceDE w:val="0"/>
        <w:autoSpaceDN w:val="0"/>
        <w:adjustRightInd w:val="0"/>
        <w:spacing w:before="0"/>
        <w:rPr>
          <w:rFonts w:cs="Arial"/>
          <w:szCs w:val="22"/>
        </w:rPr>
      </w:pPr>
      <w:r w:rsidRPr="00DB0A42">
        <w:rPr>
          <w:rFonts w:cs="Arial"/>
          <w:szCs w:val="22"/>
        </w:rPr>
        <w:t xml:space="preserve">Mehrere </w:t>
      </w:r>
      <w:del w:id="92" w:author="rolf" w:date="2020-08-29T17:33:00Z">
        <w:r w:rsidRPr="00DB0A42" w:rsidDel="00711F7C">
          <w:rPr>
            <w:rFonts w:cs="Arial"/>
            <w:szCs w:val="22"/>
          </w:rPr>
          <w:delText>Fehlerbehebungen</w:delText>
        </w:r>
      </w:del>
      <w:ins w:id="93" w:author="rolf" w:date="2020-08-29T17:33:00Z">
        <w:r w:rsidR="00711F7C" w:rsidRPr="00DB0A42">
          <w:rPr>
            <w:rFonts w:cs="Arial"/>
            <w:szCs w:val="22"/>
          </w:rPr>
          <w:t>Fehler</w:t>
        </w:r>
        <w:r w:rsidR="00711F7C">
          <w:rPr>
            <w:rFonts w:cs="Arial"/>
            <w:szCs w:val="22"/>
          </w:rPr>
          <w:t>korrekturen</w:t>
        </w:r>
      </w:ins>
      <w:r w:rsidRPr="00DB0A42">
        <w:rPr>
          <w:rFonts w:cs="Arial"/>
          <w:szCs w:val="22"/>
        </w:rPr>
        <w:t xml:space="preserve">. </w:t>
      </w:r>
    </w:p>
    <w:p w14:paraId="110E69A6" w14:textId="77777777" w:rsidR="001629B2" w:rsidRPr="001629B2" w:rsidRDefault="001629B2" w:rsidP="001629B2">
      <w:pPr>
        <w:autoSpaceDE w:val="0"/>
        <w:autoSpaceDN w:val="0"/>
        <w:adjustRightInd w:val="0"/>
        <w:spacing w:before="0"/>
        <w:rPr>
          <w:rFonts w:cs="Arial"/>
          <w:szCs w:val="22"/>
        </w:rPr>
      </w:pPr>
    </w:p>
    <w:p w14:paraId="28F41BEE" w14:textId="77777777" w:rsidR="00E4489B" w:rsidRPr="00A301D3" w:rsidRDefault="00E4489B" w:rsidP="00A301D3">
      <w:pPr>
        <w:spacing w:before="240"/>
        <w:rPr>
          <w:rFonts w:cs="Arial"/>
          <w:b/>
          <w:bCs/>
          <w:color w:val="000000"/>
          <w:szCs w:val="22"/>
        </w:rPr>
      </w:pPr>
      <w:r w:rsidRPr="00A301D3">
        <w:rPr>
          <w:rFonts w:cs="Arial"/>
          <w:b/>
          <w:bCs/>
          <w:color w:val="000000"/>
          <w:szCs w:val="22"/>
        </w:rPr>
        <w:lastRenderedPageBreak/>
        <w:t xml:space="preserve">2.4 Erste Version 0.5.0 (Mai 2019) </w:t>
      </w:r>
    </w:p>
    <w:p w14:paraId="360396F3" w14:textId="78446596" w:rsidR="00E4489B" w:rsidRDefault="00E4489B" w:rsidP="005058F2">
      <w:pPr>
        <w:pStyle w:val="Listenabsatz"/>
        <w:numPr>
          <w:ilvl w:val="0"/>
          <w:numId w:val="15"/>
        </w:numPr>
        <w:spacing w:before="0"/>
        <w:rPr>
          <w:rFonts w:cs="Arial"/>
          <w:szCs w:val="22"/>
        </w:rPr>
      </w:pPr>
      <w:r w:rsidRPr="00DB0A42">
        <w:rPr>
          <w:rFonts w:cs="Arial"/>
          <w:szCs w:val="22"/>
        </w:rPr>
        <w:t xml:space="preserve">Das Windows-Installationsprogramm wurde auf einem Windows 10-System erstellt. Die Software und der Installationsvorgang wurden nur unter Windows 10 getestet. </w:t>
      </w:r>
    </w:p>
    <w:p w14:paraId="72FA2194" w14:textId="77777777" w:rsidR="00A301D3" w:rsidRPr="00A301D3" w:rsidRDefault="00A301D3" w:rsidP="00A301D3">
      <w:pPr>
        <w:spacing w:before="0"/>
        <w:rPr>
          <w:rFonts w:cs="Arial"/>
          <w:szCs w:val="22"/>
        </w:rPr>
      </w:pPr>
    </w:p>
    <w:p w14:paraId="0F87AAAF" w14:textId="77777777" w:rsidR="00D97C8B" w:rsidRPr="00A301D3" w:rsidRDefault="00D97C8B" w:rsidP="001629B2">
      <w:pPr>
        <w:pStyle w:val="Listenabsatz"/>
        <w:ind w:left="0"/>
        <w:rPr>
          <w:rFonts w:ascii="Arial" w:hAnsi="Arial" w:cs="Arial"/>
          <w:b/>
          <w:bCs/>
          <w:i/>
          <w:iCs/>
          <w:color w:val="000000"/>
          <w:sz w:val="26"/>
          <w:szCs w:val="26"/>
        </w:rPr>
      </w:pPr>
      <w:r w:rsidRPr="00A301D3">
        <w:rPr>
          <w:rFonts w:ascii="Arial" w:hAnsi="Arial" w:cs="Arial"/>
          <w:b/>
          <w:bCs/>
          <w:i/>
          <w:iCs/>
          <w:color w:val="000000"/>
          <w:sz w:val="26"/>
          <w:szCs w:val="26"/>
        </w:rPr>
        <w:t xml:space="preserve">3. Systemanforderungen und Software-Installation </w:t>
      </w:r>
    </w:p>
    <w:p w14:paraId="3499765E" w14:textId="32B52393" w:rsidR="00D97C8B" w:rsidRPr="00DB0A42" w:rsidRDefault="00D97C8B" w:rsidP="009558AF">
      <w:pPr>
        <w:autoSpaceDE w:val="0"/>
        <w:autoSpaceDN w:val="0"/>
        <w:adjustRightInd w:val="0"/>
        <w:spacing w:before="0"/>
        <w:rPr>
          <w:rFonts w:cs="Corbel"/>
          <w:szCs w:val="22"/>
        </w:rPr>
      </w:pPr>
      <w:r w:rsidRPr="00DB0A42">
        <w:rPr>
          <w:rFonts w:cs="Corbel"/>
          <w:szCs w:val="22"/>
        </w:rPr>
        <w:t xml:space="preserve">Die gesamte Software wurde auf einem Acer-Laptop (Typ "Acer Aspire V5-573G", Intel Core i5-4200U, 12 GByte RAM) und auf einem PC (Intel Core i7-7700K, 64 GByte RAM) getestet, die beide unter Windows 10 Professional, Version </w:t>
      </w:r>
      <w:del w:id="94" w:author="rolf" w:date="2020-08-29T17:36:00Z">
        <w:r w:rsidRPr="00DB0A42" w:rsidDel="00860577">
          <w:rPr>
            <w:rFonts w:cs="Corbel"/>
            <w:szCs w:val="22"/>
          </w:rPr>
          <w:delText>1903</w:delText>
        </w:r>
      </w:del>
      <w:ins w:id="95" w:author="rolf" w:date="2020-08-29T17:36:00Z">
        <w:r w:rsidR="00860577">
          <w:rPr>
            <w:rFonts w:cs="Corbel"/>
            <w:szCs w:val="22"/>
          </w:rPr>
          <w:t>2004</w:t>
        </w:r>
      </w:ins>
      <w:r w:rsidRPr="00DB0A42">
        <w:rPr>
          <w:rFonts w:cs="Corbel"/>
          <w:szCs w:val="22"/>
        </w:rPr>
        <w:t xml:space="preserve">, </w:t>
      </w:r>
      <w:del w:id="96" w:author="rolf" w:date="2020-08-29T17:34:00Z">
        <w:r w:rsidRPr="00DB0A42" w:rsidDel="00711F7C">
          <w:rPr>
            <w:rFonts w:cs="Corbel"/>
            <w:szCs w:val="22"/>
          </w:rPr>
          <w:delText>liefen</w:delText>
        </w:r>
      </w:del>
      <w:ins w:id="97" w:author="rolf" w:date="2020-08-29T17:34:00Z">
        <w:r w:rsidR="00711F7C">
          <w:rPr>
            <w:rFonts w:cs="Corbel"/>
            <w:szCs w:val="22"/>
          </w:rPr>
          <w:t>lau</w:t>
        </w:r>
        <w:r w:rsidR="00711F7C" w:rsidRPr="00DB0A42">
          <w:rPr>
            <w:rFonts w:cs="Corbel"/>
            <w:szCs w:val="22"/>
          </w:rPr>
          <w:t>fen</w:t>
        </w:r>
      </w:ins>
      <w:r w:rsidRPr="00DB0A42">
        <w:rPr>
          <w:rFonts w:cs="Corbel"/>
          <w:szCs w:val="22"/>
        </w:rPr>
        <w:t xml:space="preserve">. Video-Stacking profitiert sehr von großem </w:t>
      </w:r>
      <w:ins w:id="98" w:author="rolf" w:date="2020-08-29T17:35:00Z">
        <w:r w:rsidR="00711F7C">
          <w:rPr>
            <w:rFonts w:cs="Corbel"/>
            <w:szCs w:val="22"/>
          </w:rPr>
          <w:t xml:space="preserve">verfügbarem </w:t>
        </w:r>
      </w:ins>
      <w:r w:rsidRPr="00DB0A42">
        <w:rPr>
          <w:rFonts w:cs="Corbel"/>
          <w:szCs w:val="22"/>
        </w:rPr>
        <w:t xml:space="preserve">RAM. Ein Minimum von 16 GByte RAM wird empfohlen. Bei großen Videodateien, die auf einem System mit weniger RAM verarbeitet werden, ist es unwahrscheinlich, dass alle Daten im Speicher gehalten werden können, so dass ein </w:t>
      </w:r>
      <w:del w:id="99" w:author="rolf" w:date="2020-08-29T17:37:00Z">
        <w:r w:rsidRPr="00DB0A42" w:rsidDel="00860577">
          <w:rPr>
            <w:rFonts w:cs="Corbel"/>
            <w:szCs w:val="22"/>
          </w:rPr>
          <w:delText xml:space="preserve">erneutes </w:delText>
        </w:r>
      </w:del>
      <w:ins w:id="100" w:author="rolf" w:date="2020-08-29T17:37:00Z">
        <w:r w:rsidR="00860577">
          <w:rPr>
            <w:rFonts w:cs="Corbel"/>
            <w:szCs w:val="22"/>
          </w:rPr>
          <w:t>wiederholtes</w:t>
        </w:r>
        <w:r w:rsidR="00860577" w:rsidRPr="00DB0A42">
          <w:rPr>
            <w:rFonts w:cs="Corbel"/>
            <w:szCs w:val="22"/>
          </w:rPr>
          <w:t xml:space="preserve"> </w:t>
        </w:r>
      </w:ins>
      <w:r w:rsidRPr="00DB0A42">
        <w:rPr>
          <w:rFonts w:cs="Corbel"/>
          <w:szCs w:val="22"/>
        </w:rPr>
        <w:t xml:space="preserve">Lesen und Neuberechnen von Daten die Ausführung verlangsamt. </w:t>
      </w:r>
    </w:p>
    <w:p w14:paraId="7E5ECE95" w14:textId="3F04DC90" w:rsidR="00D97C8B" w:rsidRPr="00DB0A42" w:rsidRDefault="00D97C8B" w:rsidP="009558AF">
      <w:pPr>
        <w:autoSpaceDE w:val="0"/>
        <w:autoSpaceDN w:val="0"/>
        <w:adjustRightInd w:val="0"/>
        <w:spacing w:before="0"/>
        <w:rPr>
          <w:rFonts w:cs="Corbel"/>
          <w:szCs w:val="22"/>
        </w:rPr>
      </w:pPr>
      <w:r w:rsidRPr="00DB0A42">
        <w:rPr>
          <w:rFonts w:cs="Corbel"/>
          <w:szCs w:val="22"/>
        </w:rPr>
        <w:t xml:space="preserve">PlanetarySystemStacker läuft im Prinzip auf jedem Computer, auf dem eine Python-3-Umgebung und die erforderlichen Python-Bibliotheken verfügbar sind. Mit der Veröffentlichung von Version 0.6.0 wurden automatische Installationsprogramme sowohl für Windows als auch für Linux </w:t>
      </w:r>
      <w:del w:id="101" w:author="rolf" w:date="2020-08-29T17:38:00Z">
        <w:r w:rsidRPr="00DB0A42" w:rsidDel="00860577">
          <w:rPr>
            <w:rFonts w:cs="Corbel"/>
            <w:szCs w:val="22"/>
          </w:rPr>
          <w:delText>verteilt</w:delText>
        </w:r>
      </w:del>
      <w:ins w:id="102" w:author="rolf" w:date="2020-08-29T17:38:00Z">
        <w:r w:rsidR="00860577">
          <w:rPr>
            <w:rFonts w:cs="Corbel"/>
            <w:szCs w:val="22"/>
          </w:rPr>
          <w:t>zur Verfügung gestellt</w:t>
        </w:r>
      </w:ins>
      <w:r w:rsidRPr="00DB0A42">
        <w:rPr>
          <w:rFonts w:cs="Corbel"/>
          <w:szCs w:val="22"/>
        </w:rPr>
        <w:t xml:space="preserve">.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w:t>
      </w:r>
      <w:del w:id="103" w:author="rolf" w:date="2020-08-29T17:38:00Z">
        <w:r w:rsidRPr="00DB0A42" w:rsidDel="00860577">
          <w:rPr>
            <w:rFonts w:cs="Corbel"/>
            <w:szCs w:val="22"/>
          </w:rPr>
          <w:delText>nicht gut funktionierte</w:delText>
        </w:r>
      </w:del>
      <w:ins w:id="104" w:author="rolf" w:date="2020-08-29T17:38:00Z">
        <w:r w:rsidR="00860577">
          <w:rPr>
            <w:rFonts w:cs="Corbel"/>
            <w:szCs w:val="22"/>
          </w:rPr>
          <w:t>zu Problemen führte</w:t>
        </w:r>
      </w:ins>
      <w:r w:rsidRPr="00DB0A42">
        <w:rPr>
          <w:rFonts w:cs="Corbel"/>
          <w:szCs w:val="22"/>
        </w:rPr>
        <w:t xml:space="preserve">. </w:t>
      </w:r>
    </w:p>
    <w:p w14:paraId="1628338D" w14:textId="2E78446D" w:rsidR="00D97C8B" w:rsidRPr="00DB0A42" w:rsidRDefault="00D97C8B" w:rsidP="009558AF">
      <w:pPr>
        <w:autoSpaceDE w:val="0"/>
        <w:autoSpaceDN w:val="0"/>
        <w:adjustRightInd w:val="0"/>
        <w:spacing w:before="0"/>
        <w:rPr>
          <w:rFonts w:cs="Corbel"/>
          <w:szCs w:val="22"/>
        </w:rPr>
      </w:pPr>
      <w:r w:rsidRPr="00DB0A42">
        <w:rPr>
          <w:rFonts w:cs="Corbel"/>
          <w:szCs w:val="22"/>
        </w:rPr>
        <w:t xml:space="preserve">Daher wurde </w:t>
      </w:r>
      <w:del w:id="105" w:author="rolf" w:date="2020-08-29T17:39:00Z">
        <w:r w:rsidRPr="00DB0A42" w:rsidDel="00860577">
          <w:rPr>
            <w:rFonts w:cs="Corbel"/>
            <w:szCs w:val="22"/>
          </w:rPr>
          <w:delText xml:space="preserve">bei </w:delText>
        </w:r>
      </w:del>
      <w:ins w:id="106" w:author="rolf" w:date="2020-08-29T17:39:00Z">
        <w:r w:rsidR="00860577">
          <w:rPr>
            <w:rFonts w:cs="Corbel"/>
            <w:szCs w:val="22"/>
          </w:rPr>
          <w:t>ab</w:t>
        </w:r>
        <w:r w:rsidR="00860577" w:rsidRPr="00DB0A42">
          <w:rPr>
            <w:rFonts w:cs="Corbel"/>
            <w:szCs w:val="22"/>
          </w:rPr>
          <w:t xml:space="preserve"> </w:t>
        </w:r>
      </w:ins>
      <w:r w:rsidRPr="00DB0A42">
        <w:rPr>
          <w:rFonts w:cs="Corbel"/>
          <w:szCs w:val="22"/>
        </w:rPr>
        <w:t xml:space="preserve">Version 0.7.0 nur das Windows-Installationsprogramm beibehalten, und das Linux-Installationsprogramm wurde durch detaillierte Anweisungen für verschiedene Linux-Distributionen ersetzt, um die Software aus dem Quellcode zu installieren. Einige Mac-Benutzer haben diese Anleitungen sogar erfolgreich an MacOS angepasst. Dadurch wurde zwar die Palette der unterstützten Betriebssystemplattformen erweitert, aber die Installation auf anderen Systemen als Windows wurde komplizierter. </w:t>
      </w:r>
    </w:p>
    <w:p w14:paraId="1F4E60CC" w14:textId="4FA715D2" w:rsidR="00D97C8B" w:rsidRPr="00DB0A42" w:rsidRDefault="00D97C8B" w:rsidP="009558AF">
      <w:pPr>
        <w:autoSpaceDE w:val="0"/>
        <w:autoSpaceDN w:val="0"/>
        <w:adjustRightInd w:val="0"/>
        <w:spacing w:before="0"/>
        <w:rPr>
          <w:rFonts w:cs="Corbel"/>
          <w:szCs w:val="22"/>
        </w:rPr>
      </w:pPr>
      <w:r w:rsidRPr="00DB0A42">
        <w:rPr>
          <w:rFonts w:cs="Corbel"/>
          <w:szCs w:val="22"/>
        </w:rPr>
        <w:t xml:space="preserve">Beginnend mit Version 0.8.0 gibt es zwei Möglichkeiten, PSS zu installieren: </w:t>
      </w:r>
    </w:p>
    <w:p w14:paraId="1CE42AE8" w14:textId="589FBAF4" w:rsidR="00D97C8B" w:rsidRPr="00DB0A42" w:rsidRDefault="00D97C8B" w:rsidP="005058F2">
      <w:pPr>
        <w:pStyle w:val="Listenabsatz"/>
        <w:numPr>
          <w:ilvl w:val="0"/>
          <w:numId w:val="15"/>
        </w:numPr>
        <w:autoSpaceDE w:val="0"/>
        <w:autoSpaceDN w:val="0"/>
        <w:adjustRightInd w:val="0"/>
        <w:spacing w:before="0"/>
        <w:rPr>
          <w:rFonts w:cs="Corbel"/>
          <w:szCs w:val="22"/>
        </w:rPr>
      </w:pPr>
      <w:r w:rsidRPr="00DB0A42">
        <w:rPr>
          <w:rFonts w:cs="Corbel"/>
          <w:szCs w:val="22"/>
        </w:rPr>
        <w:t xml:space="preserve">Unter Windows erledigt, wie bisher, eine einzige Installationsdatei alles automatisch. </w:t>
      </w:r>
    </w:p>
    <w:p w14:paraId="784ED3FB" w14:textId="21B7CE17" w:rsidR="00D97C8B" w:rsidRPr="00DB0A42" w:rsidRDefault="00D97C8B" w:rsidP="005058F2">
      <w:pPr>
        <w:pStyle w:val="Listenabsatz"/>
        <w:numPr>
          <w:ilvl w:val="0"/>
          <w:numId w:val="15"/>
        </w:numPr>
        <w:autoSpaceDE w:val="0"/>
        <w:autoSpaceDN w:val="0"/>
        <w:adjustRightInd w:val="0"/>
        <w:spacing w:before="0"/>
        <w:rPr>
          <w:rFonts w:cs="Corbel"/>
          <w:szCs w:val="22"/>
        </w:rPr>
      </w:pPr>
      <w:r w:rsidRPr="00DB0A42">
        <w:rPr>
          <w:rFonts w:cs="Corbel"/>
          <w:szCs w:val="22"/>
        </w:rPr>
        <w:t xml:space="preserve">Auf jeder Plattform (Windows, Linux, MacOS) installiert der Benutzer Python 3 (falls es nicht vorinstalliert ist) und installiert dann PSS mit einem einzigen Terminalbefehl. </w:t>
      </w:r>
    </w:p>
    <w:p w14:paraId="10CB65EE" w14:textId="77777777" w:rsidR="00D97C8B" w:rsidRPr="00DB0A42" w:rsidRDefault="00D97C8B" w:rsidP="009558AF">
      <w:pPr>
        <w:autoSpaceDE w:val="0"/>
        <w:autoSpaceDN w:val="0"/>
        <w:adjustRightInd w:val="0"/>
        <w:spacing w:before="0"/>
        <w:rPr>
          <w:rFonts w:cs="Corbel"/>
          <w:szCs w:val="22"/>
        </w:rPr>
      </w:pPr>
      <w:r w:rsidRPr="00DB0A42">
        <w:rPr>
          <w:rFonts w:cs="Corbel"/>
          <w:szCs w:val="22"/>
        </w:rPr>
        <w:t xml:space="preserve">Im Folgenden werden beide Möglichkeiten im Detail erläutert. </w:t>
      </w:r>
    </w:p>
    <w:p w14:paraId="748815B5" w14:textId="77777777" w:rsidR="00D97C8B" w:rsidRPr="00DB0A42" w:rsidRDefault="00D97C8B" w:rsidP="00A301D3">
      <w:pPr>
        <w:spacing w:before="240"/>
        <w:rPr>
          <w:rFonts w:cs="Arial"/>
          <w:b/>
          <w:bCs/>
          <w:szCs w:val="22"/>
        </w:rPr>
      </w:pPr>
      <w:r w:rsidRPr="00DB0A42">
        <w:rPr>
          <w:rFonts w:cs="Arial"/>
          <w:b/>
          <w:bCs/>
          <w:szCs w:val="22"/>
        </w:rPr>
        <w:t xml:space="preserve">3.1 Automatisches Installationsprogramm für Windows (7 / 8 / 10) </w:t>
      </w:r>
    </w:p>
    <w:p w14:paraId="29EE1FF5" w14:textId="18571032" w:rsidR="00D97C8B" w:rsidRPr="00DB0A42" w:rsidRDefault="00D97C8B" w:rsidP="00A301D3">
      <w:pPr>
        <w:spacing w:before="0" w:after="0"/>
        <w:rPr>
          <w:rFonts w:cs="Corbel"/>
          <w:szCs w:val="22"/>
        </w:rPr>
      </w:pPr>
      <w:r w:rsidRPr="00DB0A42">
        <w:rPr>
          <w:rFonts w:cs="Corbel"/>
          <w:szCs w:val="22"/>
        </w:rPr>
        <w:t>Die PlanetarySystemStacker-Software wird als eine einzige Datei vertrieben: das Windows-Installationsprogramm "</w:t>
      </w:r>
      <w:hyperlink r:id="rId15" w:history="1">
        <w:r w:rsidRPr="00A301D3">
          <w:rPr>
            <w:rStyle w:val="Hyperlink"/>
            <w:rFonts w:cs="Corbel"/>
            <w:szCs w:val="22"/>
          </w:rPr>
          <w:t>PlanetarySystemStacker_V0.8.0 _Windows-Installer.exe</w:t>
        </w:r>
      </w:hyperlink>
      <w:r w:rsidRPr="00DB0A42">
        <w:rPr>
          <w:rFonts w:cs="Corbel"/>
          <w:szCs w:val="22"/>
        </w:rPr>
        <w:t xml:space="preserve"> </w:t>
      </w:r>
    </w:p>
    <w:p w14:paraId="2F4CBA38" w14:textId="21D51272" w:rsidR="00D97C8B" w:rsidRDefault="00D97C8B" w:rsidP="001629B2">
      <w:pPr>
        <w:spacing w:before="0"/>
        <w:rPr>
          <w:rFonts w:cs="Corbel"/>
          <w:szCs w:val="22"/>
        </w:rPr>
      </w:pPr>
      <w:r w:rsidRPr="00DB0A42">
        <w:rPr>
          <w:rFonts w:cs="Corbel"/>
          <w:szCs w:val="22"/>
        </w:rPr>
        <w:t>Vor der Installation sollte jede frühere Version von PlanetarySystemStacker zunächst über den Eintrag "Deinstallieren" im Programmmenü deinstalliert werden. Wenn das Installationsprogramm gestartet wird, führt ein Assistent den Benutzer durch den Installationsprozess. Abgesehen von den Programmstarteinträgen schreibt PlanetarySystemStacker keine Parameter in die Windows-Registry</w:t>
      </w:r>
      <w:ins w:id="107" w:author="rolf" w:date="2020-08-29T17:40:00Z">
        <w:r w:rsidR="00860577">
          <w:rPr>
            <w:rFonts w:cs="Corbel"/>
            <w:szCs w:val="22"/>
          </w:rPr>
          <w:t xml:space="preserve">. Das Programm </w:t>
        </w:r>
      </w:ins>
      <w:del w:id="108" w:author="rolf" w:date="2020-08-29T17:40:00Z">
        <w:r w:rsidRPr="00DB0A42" w:rsidDel="00860577">
          <w:rPr>
            <w:rFonts w:cs="Corbel"/>
            <w:szCs w:val="22"/>
          </w:rPr>
          <w:delText xml:space="preserve"> und </w:delText>
        </w:r>
      </w:del>
      <w:r w:rsidRPr="00DB0A42">
        <w:rPr>
          <w:rFonts w:cs="Corbel"/>
          <w:szCs w:val="22"/>
        </w:rPr>
        <w:t xml:space="preserve">kann an jedem beliebigen </w:t>
      </w:r>
      <w:del w:id="109" w:author="rolf" w:date="2020-08-29T17:41:00Z">
        <w:r w:rsidRPr="00DB0A42" w:rsidDel="00860577">
          <w:rPr>
            <w:rFonts w:cs="Corbel"/>
            <w:szCs w:val="22"/>
          </w:rPr>
          <w:delText>Ort des Datei</w:delText>
        </w:r>
      </w:del>
      <w:ins w:id="110" w:author="rolf" w:date="2020-08-29T17:41:00Z">
        <w:r w:rsidR="00860577">
          <w:rPr>
            <w:rFonts w:cs="Corbel"/>
            <w:szCs w:val="22"/>
          </w:rPr>
          <w:t>File</w:t>
        </w:r>
      </w:ins>
      <w:r w:rsidRPr="00DB0A42">
        <w:rPr>
          <w:rFonts w:cs="Corbel"/>
          <w:szCs w:val="22"/>
        </w:rPr>
        <w:t>system</w:t>
      </w:r>
      <w:del w:id="111" w:author="rolf" w:date="2020-08-29T17:41:00Z">
        <w:r w:rsidRPr="00DB0A42" w:rsidDel="00860577">
          <w:rPr>
            <w:rFonts w:cs="Corbel"/>
            <w:szCs w:val="22"/>
          </w:rPr>
          <w:delText>s</w:delText>
        </w:r>
      </w:del>
      <w:ins w:id="112" w:author="rolf" w:date="2020-08-29T17:41:00Z">
        <w:r w:rsidR="00860577">
          <w:rPr>
            <w:rFonts w:cs="Corbel"/>
            <w:szCs w:val="22"/>
          </w:rPr>
          <w:t>-Ort</w:t>
        </w:r>
      </w:ins>
      <w:r w:rsidRPr="00DB0A42">
        <w:rPr>
          <w:rFonts w:cs="Corbel"/>
          <w:szCs w:val="22"/>
        </w:rPr>
        <w:t xml:space="preserve"> installiert werden. Ein Deinstallations</w:t>
      </w:r>
      <w:r w:rsidR="001629B2">
        <w:rPr>
          <w:rFonts w:cs="Corbel"/>
          <w:szCs w:val="22"/>
        </w:rPr>
        <w:t>-</w:t>
      </w:r>
      <w:del w:id="113" w:author="rolf" w:date="2020-08-29T17:41:00Z">
        <w:r w:rsidRPr="00DB0A42" w:rsidDel="00860577">
          <w:rPr>
            <w:rFonts w:cs="Corbel"/>
            <w:szCs w:val="22"/>
          </w:rPr>
          <w:delText>p</w:delText>
        </w:r>
      </w:del>
      <w:ins w:id="114" w:author="rolf" w:date="2020-08-29T17:41:00Z">
        <w:r w:rsidR="00860577">
          <w:rPr>
            <w:rFonts w:cs="Corbel"/>
            <w:szCs w:val="22"/>
          </w:rPr>
          <w:t>P</w:t>
        </w:r>
      </w:ins>
      <w:r w:rsidRPr="00DB0A42">
        <w:rPr>
          <w:rFonts w:cs="Corbel"/>
          <w:szCs w:val="22"/>
        </w:rPr>
        <w:t xml:space="preserve">rogramm wird mit der Software mitgeliefert. Es entfernt alle installierten Dateien. Die folgenden temporären Dateien, die zur Ausführungszeit im Home-Verzeichnis des Benutzers erstellt werden, werden nicht </w:t>
      </w:r>
      <w:del w:id="115" w:author="rolf" w:date="2020-08-29T17:41:00Z">
        <w:r w:rsidRPr="00DB0A42" w:rsidDel="00860577">
          <w:rPr>
            <w:rFonts w:cs="Corbel"/>
            <w:szCs w:val="22"/>
          </w:rPr>
          <w:delText xml:space="preserve">wieder </w:delText>
        </w:r>
      </w:del>
      <w:ins w:id="116" w:author="rolf" w:date="2020-08-29T17:41:00Z">
        <w:r w:rsidR="00860577">
          <w:rPr>
            <w:rFonts w:cs="Corbel"/>
            <w:szCs w:val="22"/>
          </w:rPr>
          <w:t>mit</w:t>
        </w:r>
      </w:ins>
      <w:r w:rsidRPr="00DB0A42">
        <w:rPr>
          <w:rFonts w:cs="Corbel"/>
          <w:szCs w:val="22"/>
        </w:rPr>
        <w:t>entfernt:</w:t>
      </w:r>
    </w:p>
    <w:p w14:paraId="2E83FAA5" w14:textId="47B96133" w:rsidR="00665B8B" w:rsidRPr="001629B2" w:rsidRDefault="00665B8B" w:rsidP="001629B2">
      <w:pPr>
        <w:pStyle w:val="Listenabsatz"/>
        <w:numPr>
          <w:ilvl w:val="0"/>
          <w:numId w:val="15"/>
        </w:numPr>
        <w:autoSpaceDE w:val="0"/>
        <w:autoSpaceDN w:val="0"/>
        <w:adjustRightInd w:val="0"/>
        <w:spacing w:before="0"/>
        <w:rPr>
          <w:rFonts w:cs="Corbel"/>
          <w:szCs w:val="22"/>
        </w:rPr>
      </w:pPr>
      <w:r w:rsidRPr="001629B2">
        <w:rPr>
          <w:rFonts w:cs="Corbel"/>
          <w:szCs w:val="22"/>
        </w:rPr>
        <w:t>PlanetarySystemStacker.ini (Konfiguration während des letzten P</w:t>
      </w:r>
      <w:r w:rsidR="001629B2">
        <w:rPr>
          <w:rFonts w:cs="Corbel"/>
          <w:szCs w:val="22"/>
        </w:rPr>
        <w:t>SS</w:t>
      </w:r>
      <w:r w:rsidRPr="001629B2">
        <w:rPr>
          <w:rFonts w:cs="Corbel"/>
          <w:szCs w:val="22"/>
        </w:rPr>
        <w:t xml:space="preserve">-Laufs) </w:t>
      </w:r>
    </w:p>
    <w:p w14:paraId="183348C9" w14:textId="277C9874" w:rsidR="00665B8B" w:rsidRPr="00DB0A42" w:rsidRDefault="00665B8B" w:rsidP="001629B2">
      <w:pPr>
        <w:pStyle w:val="Listenabsatz"/>
        <w:numPr>
          <w:ilvl w:val="0"/>
          <w:numId w:val="15"/>
        </w:numPr>
        <w:autoSpaceDE w:val="0"/>
        <w:autoSpaceDN w:val="0"/>
        <w:adjustRightInd w:val="0"/>
        <w:spacing w:before="0"/>
        <w:rPr>
          <w:rFonts w:cs="Corbel"/>
          <w:color w:val="000000"/>
          <w:szCs w:val="22"/>
        </w:rPr>
      </w:pPr>
      <w:r w:rsidRPr="001629B2">
        <w:rPr>
          <w:rFonts w:cs="Corbel"/>
          <w:szCs w:val="22"/>
        </w:rPr>
        <w:t>PlanetarySystemStacker</w:t>
      </w:r>
      <w:r w:rsidRPr="00DB0A42">
        <w:rPr>
          <w:rFonts w:cs="Corbel"/>
          <w:color w:val="000000"/>
          <w:szCs w:val="22"/>
        </w:rPr>
        <w:t xml:space="preserve">.log (Logdatei) </w:t>
      </w:r>
    </w:p>
    <w:p w14:paraId="027C0D62" w14:textId="77777777" w:rsidR="00665B8B" w:rsidRPr="00DB0A42" w:rsidRDefault="00665B8B" w:rsidP="00A301D3">
      <w:pPr>
        <w:autoSpaceDE w:val="0"/>
        <w:autoSpaceDN w:val="0"/>
        <w:adjustRightInd w:val="0"/>
        <w:spacing w:before="0"/>
        <w:rPr>
          <w:rFonts w:cs="Corbel"/>
          <w:color w:val="000000"/>
          <w:szCs w:val="22"/>
        </w:rPr>
      </w:pPr>
      <w:r w:rsidRPr="00DB0A42">
        <w:rPr>
          <w:rFonts w:cs="Corbel"/>
          <w:color w:val="000000"/>
          <w:szCs w:val="22"/>
        </w:rPr>
        <w:t xml:space="preserve">Diese Dateien können jederzeit manuell gelöscht werden. Bitte beachten Sie, dass alle Konfigurationsparameter verloren gehen, wenn die Datei .PlanetarySystemStacker.ini gelöscht wird. </w:t>
      </w:r>
    </w:p>
    <w:p w14:paraId="6C1A0B37" w14:textId="3FEEC7BE" w:rsidR="00665B8B" w:rsidRPr="00DB0A42" w:rsidRDefault="00665B8B" w:rsidP="00A301D3">
      <w:pPr>
        <w:autoSpaceDE w:val="0"/>
        <w:autoSpaceDN w:val="0"/>
        <w:adjustRightInd w:val="0"/>
        <w:spacing w:before="0"/>
        <w:rPr>
          <w:rFonts w:cs="Corbel"/>
          <w:color w:val="000000"/>
          <w:szCs w:val="22"/>
        </w:rPr>
      </w:pPr>
      <w:r w:rsidRPr="00DB0A42">
        <w:rPr>
          <w:rFonts w:cs="Corbel"/>
          <w:color w:val="000000"/>
          <w:szCs w:val="22"/>
        </w:rPr>
        <w:lastRenderedPageBreak/>
        <w:t xml:space="preserve">Falls das automatische Windows-Installationsprogramm auf Ihrem System nicht funktioniert, können Sie alternativ den Python 3-Interpreter und die PSS-Software separat installieren, wie im nächsten Abschnitt erläutert. </w:t>
      </w:r>
    </w:p>
    <w:p w14:paraId="30FCE2D0" w14:textId="77777777" w:rsidR="00665B8B" w:rsidRPr="00A301D3" w:rsidRDefault="00665B8B" w:rsidP="00A301D3">
      <w:pPr>
        <w:spacing w:before="0"/>
        <w:rPr>
          <w:rFonts w:cs="Arial"/>
          <w:b/>
          <w:bCs/>
          <w:szCs w:val="22"/>
        </w:rPr>
      </w:pPr>
      <w:r w:rsidRPr="00A301D3">
        <w:rPr>
          <w:rFonts w:cs="Arial"/>
          <w:b/>
          <w:bCs/>
          <w:szCs w:val="22"/>
        </w:rPr>
        <w:t xml:space="preserve">3.2 Plattformunabhängige Installation </w:t>
      </w:r>
    </w:p>
    <w:p w14:paraId="6051BF3F" w14:textId="700FD0FE" w:rsidR="00665B8B" w:rsidRPr="00DB0A42" w:rsidRDefault="00665B8B" w:rsidP="00A301D3">
      <w:pPr>
        <w:spacing w:before="0" w:after="240"/>
        <w:rPr>
          <w:rFonts w:cs="Corbel"/>
          <w:color w:val="000000"/>
          <w:szCs w:val="22"/>
        </w:rPr>
      </w:pPr>
      <w:r w:rsidRPr="00DB0A42">
        <w:rPr>
          <w:rFonts w:cs="Corbel"/>
          <w:color w:val="000000"/>
          <w:szCs w:val="22"/>
        </w:rPr>
        <w:t>Diese Option erfordert eine kompatible Python-3-Installation</w:t>
      </w:r>
      <w:ins w:id="117" w:author="rolf" w:date="2020-08-29T17:42:00Z">
        <w:r w:rsidR="00860577">
          <w:rPr>
            <w:rFonts w:cs="Corbel"/>
            <w:color w:val="000000"/>
            <w:szCs w:val="22"/>
          </w:rPr>
          <w:t>. P</w:t>
        </w:r>
      </w:ins>
      <w:del w:id="118" w:author="rolf" w:date="2020-08-29T17:42:00Z">
        <w:r w:rsidRPr="00DB0A42" w:rsidDel="00860577">
          <w:rPr>
            <w:rFonts w:cs="Corbel"/>
            <w:color w:val="000000"/>
            <w:szCs w:val="22"/>
          </w:rPr>
          <w:delText>, p</w:delText>
        </w:r>
      </w:del>
      <w:r w:rsidRPr="00DB0A42">
        <w:rPr>
          <w:rFonts w:cs="Corbel"/>
          <w:color w:val="000000"/>
          <w:szCs w:val="22"/>
        </w:rPr>
        <w:t>rüfen Sie also zunächst, ob diese bereits installiert ist. Öffnen Sie dazu ein Terminal und geben Sie "</w:t>
      </w:r>
      <w:r w:rsidRPr="00A301D3">
        <w:rPr>
          <w:rFonts w:ascii="Courier New" w:hAnsi="Courier New" w:cs="Courier New"/>
          <w:color w:val="000000"/>
          <w:szCs w:val="22"/>
        </w:rPr>
        <w:t>python</w:t>
      </w:r>
      <w:r w:rsidRPr="00DB0A42">
        <w:rPr>
          <w:rFonts w:cs="Corbel"/>
          <w:color w:val="000000"/>
          <w:szCs w:val="22"/>
        </w:rPr>
        <w:t>" oder "</w:t>
      </w:r>
      <w:r w:rsidRPr="00A301D3">
        <w:rPr>
          <w:rFonts w:ascii="Courier New" w:hAnsi="Courier New" w:cs="Courier New"/>
          <w:color w:val="000000"/>
          <w:szCs w:val="22"/>
        </w:rPr>
        <w:t>python3</w:t>
      </w:r>
      <w:r w:rsidRPr="00DB0A42">
        <w:rPr>
          <w:rFonts w:cs="Corbel"/>
          <w:color w:val="000000"/>
          <w:szCs w:val="22"/>
        </w:rPr>
        <w:t>" ein, um den Python-Interpreter zu starten:</w:t>
      </w:r>
    </w:p>
    <w:p w14:paraId="25C93641" w14:textId="5D3E708E" w:rsidR="00C224DA" w:rsidRPr="00DB0A42" w:rsidRDefault="00665B8B" w:rsidP="00A301D3">
      <w:pPr>
        <w:rPr>
          <w:szCs w:val="22"/>
        </w:rPr>
      </w:pPr>
      <w:r w:rsidRPr="00DB0A42">
        <w:rPr>
          <w:noProof/>
          <w:szCs w:val="22"/>
          <w:lang w:eastAsia="de-DE"/>
        </w:rPr>
        <w:drawing>
          <wp:inline distT="0" distB="0" distL="0" distR="0" wp14:anchorId="2FC4DD61" wp14:editId="68C7B6C1">
            <wp:extent cx="5760720" cy="88011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880110"/>
                    </a:xfrm>
                    <a:prstGeom prst="rect">
                      <a:avLst/>
                    </a:prstGeom>
                    <a:noFill/>
                    <a:ln>
                      <a:noFill/>
                    </a:ln>
                  </pic:spPr>
                </pic:pic>
              </a:graphicData>
            </a:graphic>
          </wp:inline>
        </w:drawing>
      </w:r>
    </w:p>
    <w:p w14:paraId="7EEA698B" w14:textId="648003A8" w:rsidR="00C26BB4" w:rsidRPr="00DB0A42" w:rsidRDefault="00C26BB4" w:rsidP="00A301D3">
      <w:pPr>
        <w:spacing w:before="240"/>
        <w:rPr>
          <w:rFonts w:cs="Corbel"/>
          <w:color w:val="000000"/>
          <w:szCs w:val="22"/>
        </w:rPr>
      </w:pPr>
      <w:r w:rsidRPr="00DB0A42">
        <w:rPr>
          <w:rFonts w:cs="Corbel"/>
          <w:color w:val="000000"/>
          <w:szCs w:val="22"/>
        </w:rPr>
        <w:t xml:space="preserve">Wenn Sie etwas Ähnliches wie im obigen Beispiel sehen, ist Python 3 bereits vorhanden, in diesem Fall Version 3.5.4. Unter Windows muss die Versionsnummer mit 3.5 oder 3.6 beginnen. Unter Linux und MacOS ist jede Version ab 3.5 </w:t>
      </w:r>
      <w:del w:id="119" w:author="rolf" w:date="2020-08-29T17:42:00Z">
        <w:r w:rsidRPr="00DB0A42" w:rsidDel="00860577">
          <w:rPr>
            <w:rFonts w:cs="Corbel"/>
            <w:color w:val="000000"/>
            <w:szCs w:val="22"/>
          </w:rPr>
          <w:delText>ausreichend</w:delText>
        </w:r>
      </w:del>
      <w:ins w:id="120" w:author="rolf" w:date="2020-08-29T17:42:00Z">
        <w:r w:rsidR="00860577">
          <w:rPr>
            <w:rFonts w:cs="Corbel"/>
            <w:color w:val="000000"/>
            <w:szCs w:val="22"/>
          </w:rPr>
          <w:t>in Ordnung</w:t>
        </w:r>
      </w:ins>
      <w:r w:rsidRPr="00DB0A42">
        <w:rPr>
          <w:rFonts w:cs="Corbel"/>
          <w:color w:val="000000"/>
          <w:szCs w:val="22"/>
        </w:rPr>
        <w:t>. Sie verlassen den Python-Interpreter durch Eingabe von "</w:t>
      </w:r>
      <w:r w:rsidRPr="00A301D3">
        <w:rPr>
          <w:rFonts w:ascii="Courier New" w:hAnsi="Courier New" w:cs="Courier New"/>
          <w:color w:val="000000"/>
          <w:szCs w:val="22"/>
        </w:rPr>
        <w:t>quit</w:t>
      </w:r>
      <w:r w:rsidRPr="00DB0A42">
        <w:rPr>
          <w:rFonts w:cs="Corbel"/>
          <w:color w:val="000000"/>
          <w:szCs w:val="22"/>
        </w:rPr>
        <w:t>()". Versuchen Sie auch "</w:t>
      </w:r>
      <w:r w:rsidRPr="00A301D3">
        <w:rPr>
          <w:rFonts w:ascii="Courier New" w:hAnsi="Courier New" w:cs="Courier New"/>
          <w:color w:val="000000"/>
          <w:szCs w:val="22"/>
        </w:rPr>
        <w:t>pip3</w:t>
      </w:r>
      <w:r w:rsidRPr="00DB0A42">
        <w:rPr>
          <w:rFonts w:cs="Corbel"/>
          <w:color w:val="000000"/>
          <w:szCs w:val="22"/>
        </w:rPr>
        <w:t xml:space="preserve">", um zu testen, ob das Python-Installationsskript funktioniert. </w:t>
      </w:r>
    </w:p>
    <w:p w14:paraId="01DFE552" w14:textId="00764161" w:rsidR="00C26BB4" w:rsidRPr="00DB0A42" w:rsidRDefault="00C26BB4" w:rsidP="00A301D3">
      <w:pPr>
        <w:spacing w:before="0"/>
        <w:rPr>
          <w:rFonts w:cs="Corbel"/>
          <w:color w:val="000000"/>
          <w:szCs w:val="22"/>
        </w:rPr>
      </w:pPr>
      <w:r w:rsidRPr="00DB0A42">
        <w:rPr>
          <w:rFonts w:cs="Corbel"/>
          <w:color w:val="000000"/>
          <w:szCs w:val="22"/>
        </w:rPr>
        <w:t xml:space="preserve">Falls Python 3 noch nicht installiert ist, müssen Sie es jetzt installieren. Für Windows wird Python 3.6.8 empfohlen. Die Installationsdatei kann von </w:t>
      </w:r>
      <w:hyperlink r:id="rId17" w:history="1">
        <w:r w:rsidRPr="002336F2">
          <w:rPr>
            <w:rStyle w:val="Hyperlink"/>
            <w:rFonts w:cs="Corbel"/>
            <w:szCs w:val="22"/>
          </w:rPr>
          <w:t>dieser Webseite</w:t>
        </w:r>
      </w:hyperlink>
      <w:r w:rsidRPr="00DB0A42">
        <w:rPr>
          <w:rFonts w:cs="Corbel"/>
          <w:color w:val="000000"/>
          <w:szCs w:val="22"/>
        </w:rPr>
        <w:t xml:space="preserve"> heruntergeladen werden. Für Linux und MacOS steht die neueste Python-Version </w:t>
      </w:r>
      <w:hyperlink r:id="rId18" w:history="1">
        <w:r w:rsidRPr="002336F2">
          <w:rPr>
            <w:rStyle w:val="Hyperlink"/>
            <w:rFonts w:cs="Corbel"/>
            <w:szCs w:val="22"/>
          </w:rPr>
          <w:t>hier</w:t>
        </w:r>
      </w:hyperlink>
      <w:r w:rsidRPr="00DB0A42">
        <w:rPr>
          <w:rFonts w:cs="Corbel"/>
          <w:color w:val="000000"/>
          <w:szCs w:val="22"/>
        </w:rPr>
        <w:t xml:space="preserve"> zur Verfügung. </w:t>
      </w:r>
    </w:p>
    <w:p w14:paraId="056D3CF4" w14:textId="77777777" w:rsidR="00C26BB4" w:rsidRPr="00DB0A42" w:rsidRDefault="00C26BB4" w:rsidP="00A301D3">
      <w:pPr>
        <w:spacing w:before="0"/>
        <w:rPr>
          <w:rFonts w:cs="Corbel"/>
          <w:color w:val="000000"/>
          <w:szCs w:val="22"/>
        </w:rPr>
      </w:pPr>
      <w:r w:rsidRPr="00DB0A42">
        <w:rPr>
          <w:rFonts w:cs="Corbel"/>
          <w:color w:val="000000"/>
          <w:szCs w:val="22"/>
        </w:rPr>
        <w:t xml:space="preserve">Versuchen Sie nun erneut, den Python-Interpreter zu starten. Falls er immer noch nicht funktioniert, überprüfen Sie, ob der Python-Installationsordner und der Unterordner "Scripts" auf dem Systempfad (Umgebungsvariable) liegen. Falls nicht, fügen Sie sie dem Pfad hinzu. </w:t>
      </w:r>
    </w:p>
    <w:p w14:paraId="4AC81F07" w14:textId="77777777" w:rsidR="00C26BB4" w:rsidRPr="00DB0A42" w:rsidRDefault="00C26BB4" w:rsidP="00A301D3">
      <w:pPr>
        <w:spacing w:before="0"/>
        <w:rPr>
          <w:rFonts w:cs="Corbel"/>
          <w:color w:val="000000"/>
          <w:szCs w:val="22"/>
        </w:rPr>
      </w:pPr>
      <w:r w:rsidRPr="00DB0A42">
        <w:rPr>
          <w:rFonts w:cs="Corbel"/>
          <w:color w:val="000000"/>
          <w:szCs w:val="22"/>
        </w:rPr>
        <w:t xml:space="preserve">Wenn der Python-Interpreter richtig installiert ist, öffnen Sie ein Terminal und geben Sie ein: </w:t>
      </w:r>
    </w:p>
    <w:p w14:paraId="55FE33EB" w14:textId="46AFCE2B" w:rsidR="002336F2" w:rsidRPr="002336F2" w:rsidRDefault="002336F2" w:rsidP="002336F2">
      <w:pPr>
        <w:spacing w:before="0"/>
        <w:ind w:left="851"/>
        <w:rPr>
          <w:rFonts w:ascii="Courier New" w:hAnsi="Courier New" w:cs="Courier New"/>
          <w:szCs w:val="22"/>
        </w:rPr>
      </w:pPr>
      <w:r w:rsidRPr="002336F2">
        <w:rPr>
          <w:rFonts w:ascii="Courier New" w:hAnsi="Courier New" w:cs="Courier New"/>
          <w:szCs w:val="22"/>
        </w:rPr>
        <w:t>pip3 install planetary-system-stacker</w:t>
      </w:r>
    </w:p>
    <w:p w14:paraId="195FC6F5" w14:textId="1E192597" w:rsidR="00C26BB4" w:rsidRPr="00DB0A42" w:rsidRDefault="00C26BB4" w:rsidP="00A301D3">
      <w:pPr>
        <w:spacing w:before="0"/>
        <w:rPr>
          <w:rFonts w:cs="Corbel"/>
          <w:color w:val="000000"/>
          <w:szCs w:val="22"/>
        </w:rPr>
      </w:pPr>
      <w:r w:rsidRPr="00DB0A42">
        <w:rPr>
          <w:rFonts w:cs="Corbel"/>
          <w:color w:val="000000"/>
          <w:szCs w:val="22"/>
        </w:rPr>
        <w:t>Dadurch wird PSS zusammen mit allen erforderlichen Bibliotheken installiert. Nach Fertigstellung wird PSS durch Eingabe vom Terminal aus gestartet</w:t>
      </w:r>
      <w:ins w:id="121" w:author="rolf" w:date="2020-08-29T17:44:00Z">
        <w:r w:rsidR="00860577">
          <w:rPr>
            <w:rFonts w:cs="Corbel"/>
            <w:color w:val="000000"/>
            <w:szCs w:val="22"/>
          </w:rPr>
          <w:t xml:space="preserve"> mit</w:t>
        </w:r>
      </w:ins>
      <w:r w:rsidRPr="00DB0A42">
        <w:rPr>
          <w:rFonts w:cs="Corbel"/>
          <w:color w:val="000000"/>
          <w:szCs w:val="22"/>
        </w:rPr>
        <w:t xml:space="preserve">: </w:t>
      </w:r>
    </w:p>
    <w:p w14:paraId="25C36FC4" w14:textId="77777777" w:rsidR="002336F2" w:rsidRPr="002336F2" w:rsidRDefault="002336F2" w:rsidP="002336F2">
      <w:pPr>
        <w:spacing w:before="0"/>
        <w:ind w:left="851"/>
        <w:rPr>
          <w:rFonts w:ascii="Courier New" w:hAnsi="Courier New" w:cs="Courier New"/>
          <w:szCs w:val="22"/>
        </w:rPr>
      </w:pPr>
      <w:r w:rsidRPr="002336F2">
        <w:rPr>
          <w:rFonts w:ascii="Courier New" w:hAnsi="Courier New" w:cs="Courier New"/>
          <w:szCs w:val="22"/>
        </w:rPr>
        <w:t xml:space="preserve">PlanetarySystemStacker </w:t>
      </w:r>
    </w:p>
    <w:p w14:paraId="30B01002" w14:textId="45C3D85D" w:rsidR="00C26BB4" w:rsidRPr="00DB0A42" w:rsidRDefault="00C26BB4" w:rsidP="00A301D3">
      <w:pPr>
        <w:spacing w:before="0"/>
        <w:rPr>
          <w:rFonts w:cs="Corbel"/>
          <w:color w:val="000000"/>
          <w:szCs w:val="22"/>
        </w:rPr>
      </w:pPr>
      <w:r w:rsidRPr="00DB0A42">
        <w:rPr>
          <w:rFonts w:cs="Corbel"/>
          <w:color w:val="000000"/>
          <w:szCs w:val="22"/>
        </w:rPr>
        <w:t xml:space="preserve">Um den Programmstart bequemer zu gestalten, kann der Benutzer einen Starter auf dem Desktop hinzufügen. Zu dessen </w:t>
      </w:r>
      <w:r w:rsidRPr="00860577">
        <w:rPr>
          <w:rFonts w:cs="Corbel"/>
          <w:color w:val="000000"/>
          <w:szCs w:val="22"/>
          <w:rPrChange w:id="122" w:author="rolf" w:date="2020-08-29T17:44:00Z">
            <w:rPr>
              <w:rFonts w:cs="Corbel"/>
              <w:color w:val="000000"/>
              <w:szCs w:val="22"/>
              <w:highlight w:val="yellow"/>
            </w:rPr>
          </w:rPrChange>
        </w:rPr>
        <w:t>Dekoration</w:t>
      </w:r>
      <w:r w:rsidRPr="00DB0A42">
        <w:rPr>
          <w:rFonts w:cs="Corbel"/>
          <w:color w:val="000000"/>
          <w:szCs w:val="22"/>
        </w:rPr>
        <w:t xml:space="preserve"> kann die PSS</w:t>
      </w:r>
      <w:ins w:id="123" w:author="rolf" w:date="2020-08-29T17:44:00Z">
        <w:r w:rsidR="00860577">
          <w:rPr>
            <w:rFonts w:cs="Corbel"/>
            <w:color w:val="000000"/>
            <w:szCs w:val="22"/>
          </w:rPr>
          <w:t>-</w:t>
        </w:r>
      </w:ins>
      <w:del w:id="124" w:author="rolf" w:date="2020-08-29T17:44:00Z">
        <w:r w:rsidRPr="00DB0A42" w:rsidDel="00860577">
          <w:rPr>
            <w:rFonts w:cs="Corbel"/>
            <w:color w:val="000000"/>
            <w:szCs w:val="22"/>
          </w:rPr>
          <w:delText xml:space="preserve"> </w:delText>
        </w:r>
      </w:del>
      <w:r w:rsidRPr="00DB0A42">
        <w:rPr>
          <w:rFonts w:cs="Corbel"/>
          <w:color w:val="000000"/>
          <w:szCs w:val="22"/>
        </w:rPr>
        <w:t xml:space="preserve">Icon-Datei </w:t>
      </w:r>
      <w:hyperlink r:id="rId19" w:history="1">
        <w:r w:rsidRPr="002336F2">
          <w:rPr>
            <w:rStyle w:val="Hyperlink"/>
            <w:rFonts w:cs="Corbel"/>
            <w:szCs w:val="22"/>
          </w:rPr>
          <w:t>hier</w:t>
        </w:r>
      </w:hyperlink>
      <w:r w:rsidRPr="00DB0A42">
        <w:rPr>
          <w:rFonts w:cs="Corbel"/>
          <w:color w:val="000000"/>
          <w:szCs w:val="22"/>
        </w:rPr>
        <w:t xml:space="preserve"> gefunden werden.</w:t>
      </w:r>
    </w:p>
    <w:p w14:paraId="08F2B6C5" w14:textId="77777777" w:rsidR="006267C1" w:rsidRPr="002336F2" w:rsidRDefault="006267C1" w:rsidP="002336F2">
      <w:pPr>
        <w:spacing w:before="240" w:after="240"/>
        <w:rPr>
          <w:rFonts w:ascii="Arial" w:hAnsi="Arial" w:cs="Arial"/>
          <w:b/>
          <w:bCs/>
          <w:i/>
          <w:iCs/>
          <w:color w:val="000000"/>
          <w:sz w:val="26"/>
          <w:szCs w:val="26"/>
        </w:rPr>
      </w:pPr>
      <w:r w:rsidRPr="002336F2">
        <w:rPr>
          <w:rFonts w:ascii="Arial" w:hAnsi="Arial" w:cs="Arial"/>
          <w:b/>
          <w:bCs/>
          <w:i/>
          <w:iCs/>
          <w:color w:val="000000"/>
          <w:sz w:val="26"/>
          <w:szCs w:val="26"/>
        </w:rPr>
        <w:t>4. Ausführung des Programms</w:t>
      </w:r>
    </w:p>
    <w:p w14:paraId="1BF83DAC" w14:textId="316046F9" w:rsidR="006267C1" w:rsidRPr="00DB0A42" w:rsidRDefault="006267C1" w:rsidP="006267C1">
      <w:pPr>
        <w:rPr>
          <w:szCs w:val="22"/>
        </w:rPr>
      </w:pPr>
      <w:r w:rsidRPr="00DB0A42">
        <w:rPr>
          <w:szCs w:val="22"/>
        </w:rPr>
        <w:t xml:space="preserve">PlanetarySystemStacker kommuniziert mit dem Benutzer über eine grafische Benutzeroberfläche (GUI). </w:t>
      </w:r>
      <w:del w:id="125" w:author="rolf" w:date="2020-08-29T17:45:00Z">
        <w:r w:rsidRPr="00DB0A42" w:rsidDel="00860577">
          <w:rPr>
            <w:szCs w:val="22"/>
          </w:rPr>
          <w:delText xml:space="preserve">Gute </w:delText>
        </w:r>
      </w:del>
      <w:r w:rsidRPr="00DB0A42">
        <w:rPr>
          <w:szCs w:val="22"/>
        </w:rPr>
        <w:t xml:space="preserve">Benutzerfreundlichkeit war ein </w:t>
      </w:r>
      <w:del w:id="126" w:author="rolf" w:date="2020-08-29T17:45:00Z">
        <w:r w:rsidRPr="00DB0A42" w:rsidDel="00860577">
          <w:rPr>
            <w:szCs w:val="22"/>
          </w:rPr>
          <w:delText xml:space="preserve">hochrangiges </w:delText>
        </w:r>
      </w:del>
      <w:ins w:id="127" w:author="rolf" w:date="2020-08-29T17:45:00Z">
        <w:r w:rsidR="00860577">
          <w:rPr>
            <w:szCs w:val="22"/>
          </w:rPr>
          <w:t>wichtiges</w:t>
        </w:r>
        <w:r w:rsidR="00860577" w:rsidRPr="00DB0A42">
          <w:rPr>
            <w:szCs w:val="22"/>
          </w:rPr>
          <w:t xml:space="preserve"> </w:t>
        </w:r>
      </w:ins>
      <w:r w:rsidRPr="00DB0A42">
        <w:rPr>
          <w:szCs w:val="22"/>
        </w:rPr>
        <w:t xml:space="preserve">Designkriterium. </w:t>
      </w:r>
      <w:del w:id="128" w:author="rolf" w:date="2020-08-29T17:45:00Z">
        <w:r w:rsidRPr="00DB0A42" w:rsidDel="00860577">
          <w:rPr>
            <w:szCs w:val="22"/>
          </w:rPr>
          <w:delText xml:space="preserve">Insbesondere </w:delText>
        </w:r>
      </w:del>
      <w:ins w:id="129" w:author="rolf" w:date="2020-08-29T17:45:00Z">
        <w:r w:rsidR="00860577">
          <w:rPr>
            <w:szCs w:val="22"/>
          </w:rPr>
          <w:t>So</w:t>
        </w:r>
        <w:r w:rsidR="00860577" w:rsidRPr="00DB0A42">
          <w:rPr>
            <w:szCs w:val="22"/>
          </w:rPr>
          <w:t xml:space="preserve"> </w:t>
        </w:r>
      </w:ins>
      <w:r w:rsidRPr="00DB0A42">
        <w:rPr>
          <w:szCs w:val="22"/>
        </w:rPr>
        <w:t xml:space="preserve">präsentiert </w:t>
      </w:r>
      <w:del w:id="130" w:author="rolf" w:date="2020-08-29T17:45:00Z">
        <w:r w:rsidRPr="00DB0A42" w:rsidDel="00860577">
          <w:rPr>
            <w:szCs w:val="22"/>
          </w:rPr>
          <w:delText xml:space="preserve">das </w:delText>
        </w:r>
      </w:del>
      <w:ins w:id="131" w:author="rolf" w:date="2020-08-29T17:45:00Z">
        <w:r w:rsidR="00860577">
          <w:rPr>
            <w:szCs w:val="22"/>
          </w:rPr>
          <w:t>die</w:t>
        </w:r>
        <w:r w:rsidR="00860577" w:rsidRPr="00DB0A42">
          <w:rPr>
            <w:szCs w:val="22"/>
          </w:rPr>
          <w:t xml:space="preserve"> </w:t>
        </w:r>
      </w:ins>
      <w:r w:rsidRPr="00DB0A42">
        <w:rPr>
          <w:szCs w:val="22"/>
        </w:rPr>
        <w:t>GUI</w:t>
      </w:r>
      <w:ins w:id="132" w:author="rolf" w:date="2020-08-29T17:45:00Z">
        <w:r w:rsidR="00860577">
          <w:rPr>
            <w:szCs w:val="22"/>
          </w:rPr>
          <w:t xml:space="preserve"> zum </w:t>
        </w:r>
      </w:ins>
      <w:ins w:id="133" w:author="rolf" w:date="2020-08-29T17:46:00Z">
        <w:r w:rsidR="00860577">
          <w:rPr>
            <w:szCs w:val="22"/>
          </w:rPr>
          <w:t>Beispiel</w:t>
        </w:r>
      </w:ins>
      <w:r w:rsidRPr="00DB0A42">
        <w:rPr>
          <w:szCs w:val="22"/>
        </w:rPr>
        <w:t xml:space="preserve"> dem Benutzer zu jeder Zeit nur die Informationen, die aktuell relevant sind. Die </w:t>
      </w:r>
      <w:proofErr w:type="spellStart"/>
      <w:r w:rsidRPr="00DB0A42">
        <w:rPr>
          <w:szCs w:val="22"/>
        </w:rPr>
        <w:t>Benutzer</w:t>
      </w:r>
      <w:ins w:id="134" w:author="rolf" w:date="2020-08-29T17:46:00Z">
        <w:r w:rsidR="00860577">
          <w:rPr>
            <w:szCs w:val="22"/>
          </w:rPr>
          <w:softHyphen/>
        </w:r>
      </w:ins>
      <w:r w:rsidRPr="00DB0A42">
        <w:rPr>
          <w:szCs w:val="22"/>
        </w:rPr>
        <w:t>schnittstelle</w:t>
      </w:r>
      <w:proofErr w:type="spellEnd"/>
      <w:r w:rsidRPr="00DB0A42">
        <w:rPr>
          <w:szCs w:val="22"/>
        </w:rPr>
        <w:t xml:space="preserve"> wurde mit dem QT5-Toolkit entwickelt.</w:t>
      </w:r>
    </w:p>
    <w:p w14:paraId="00159499" w14:textId="1D6EE38D" w:rsidR="006267C1" w:rsidRDefault="006267C1" w:rsidP="002336F2">
      <w:pPr>
        <w:spacing w:before="0"/>
        <w:rPr>
          <w:szCs w:val="22"/>
        </w:rPr>
      </w:pPr>
      <w:r w:rsidRPr="002336F2">
        <w:rPr>
          <w:szCs w:val="22"/>
        </w:rPr>
        <w:t>Mit Version 0.8.0 wurde die Option eingeführt, PSS von der Kommandozeile aus zu starten. Alle Optionen und Pa</w:t>
      </w:r>
      <w:r w:rsidR="00B042B3">
        <w:rPr>
          <w:szCs w:val="22"/>
        </w:rPr>
        <w:t>r</w:t>
      </w:r>
      <w:r w:rsidRPr="002336F2">
        <w:rPr>
          <w:szCs w:val="22"/>
        </w:rPr>
        <w:t xml:space="preserve">ameter-Einstellungen, die die GUI-Version im Batch-Modus bietet, können über Kommandozeilenargumente ausgewählt werden. Mit der </w:t>
      </w:r>
      <w:del w:id="135" w:author="rolf" w:date="2020-08-29T17:46:00Z">
        <w:r w:rsidRPr="002336F2" w:rsidDel="002F11B7">
          <w:rPr>
            <w:szCs w:val="22"/>
          </w:rPr>
          <w:delText xml:space="preserve">Befehlszeilenoption </w:delText>
        </w:r>
      </w:del>
      <w:ins w:id="136" w:author="rolf" w:date="2020-08-29T17:46:00Z">
        <w:r w:rsidR="002F11B7">
          <w:rPr>
            <w:szCs w:val="22"/>
          </w:rPr>
          <w:t>Kommando</w:t>
        </w:r>
        <w:r w:rsidR="002F11B7" w:rsidRPr="002336F2">
          <w:rPr>
            <w:szCs w:val="22"/>
          </w:rPr>
          <w:t xml:space="preserve">zeilenoption </w:t>
        </w:r>
      </w:ins>
      <w:r w:rsidRPr="002336F2">
        <w:rPr>
          <w:szCs w:val="22"/>
        </w:rPr>
        <w:t xml:space="preserve">kann der Benutzer PSS in </w:t>
      </w:r>
      <w:del w:id="137" w:author="rolf" w:date="2020-08-29T17:46:00Z">
        <w:r w:rsidRPr="002336F2" w:rsidDel="002F11B7">
          <w:rPr>
            <w:szCs w:val="22"/>
          </w:rPr>
          <w:delText xml:space="preserve">kundenspezifische </w:delText>
        </w:r>
      </w:del>
      <w:ins w:id="138" w:author="rolf" w:date="2020-08-29T17:46:00Z">
        <w:r w:rsidR="002F11B7">
          <w:rPr>
            <w:szCs w:val="22"/>
          </w:rPr>
          <w:t>eigene</w:t>
        </w:r>
        <w:r w:rsidR="002F11B7" w:rsidRPr="002336F2">
          <w:rPr>
            <w:szCs w:val="22"/>
          </w:rPr>
          <w:t xml:space="preserve"> </w:t>
        </w:r>
      </w:ins>
      <w:r w:rsidRPr="002336F2">
        <w:rPr>
          <w:szCs w:val="22"/>
        </w:rPr>
        <w:t>automatisierte Arbeitsabläufe</w:t>
      </w:r>
      <w:ins w:id="139" w:author="rolf" w:date="2020-08-29T17:47:00Z">
        <w:r w:rsidR="002F11B7">
          <w:rPr>
            <w:szCs w:val="22"/>
          </w:rPr>
          <w:t xml:space="preserve"> (Skripte)</w:t>
        </w:r>
      </w:ins>
      <w:r w:rsidRPr="002336F2">
        <w:rPr>
          <w:szCs w:val="22"/>
        </w:rPr>
        <w:t xml:space="preserve"> integrieren. "</w:t>
      </w:r>
      <w:r w:rsidRPr="00550197">
        <w:rPr>
          <w:szCs w:val="22"/>
          <w:highlight w:val="yellow"/>
          <w:rPrChange w:id="140" w:author="rolf" w:date="2020-08-29T17:57:00Z">
            <w:rPr>
              <w:szCs w:val="22"/>
            </w:rPr>
          </w:rPrChange>
        </w:rPr>
        <w:t xml:space="preserve">Anhang B: Verwendung von PSS von der </w:t>
      </w:r>
      <w:del w:id="141" w:author="rolf" w:date="2020-08-29T17:47:00Z">
        <w:r w:rsidRPr="00550197" w:rsidDel="002F11B7">
          <w:rPr>
            <w:szCs w:val="22"/>
            <w:highlight w:val="yellow"/>
            <w:rPrChange w:id="142" w:author="rolf" w:date="2020-08-29T17:57:00Z">
              <w:rPr>
                <w:szCs w:val="22"/>
              </w:rPr>
            </w:rPrChange>
          </w:rPr>
          <w:delText xml:space="preserve">Befehlszeile </w:delText>
        </w:r>
      </w:del>
      <w:ins w:id="143" w:author="rolf" w:date="2020-08-29T17:47:00Z">
        <w:r w:rsidR="002F11B7" w:rsidRPr="00550197">
          <w:rPr>
            <w:szCs w:val="22"/>
            <w:highlight w:val="yellow"/>
            <w:rPrChange w:id="144" w:author="rolf" w:date="2020-08-29T17:57:00Z">
              <w:rPr>
                <w:szCs w:val="22"/>
              </w:rPr>
            </w:rPrChange>
          </w:rPr>
          <w:t xml:space="preserve">Kommandozeile </w:t>
        </w:r>
      </w:ins>
      <w:r w:rsidRPr="00550197">
        <w:rPr>
          <w:szCs w:val="22"/>
          <w:highlight w:val="yellow"/>
          <w:rPrChange w:id="145" w:author="rolf" w:date="2020-08-29T17:57:00Z">
            <w:rPr>
              <w:szCs w:val="22"/>
            </w:rPr>
          </w:rPrChange>
        </w:rPr>
        <w:t>aus</w:t>
      </w:r>
      <w:r w:rsidRPr="002336F2">
        <w:rPr>
          <w:szCs w:val="22"/>
        </w:rPr>
        <w:t>" enthält eine Liste aller Argumente zusammen mit ihren Definitionen und Standardwerten.</w:t>
      </w:r>
    </w:p>
    <w:p w14:paraId="72FC332D" w14:textId="504437B0" w:rsidR="00B042B3" w:rsidRDefault="00B042B3" w:rsidP="002336F2">
      <w:pPr>
        <w:spacing w:before="0"/>
        <w:rPr>
          <w:szCs w:val="22"/>
        </w:rPr>
      </w:pPr>
    </w:p>
    <w:p w14:paraId="64193BF8" w14:textId="77777777" w:rsidR="00B042B3" w:rsidRPr="002336F2" w:rsidRDefault="00B042B3" w:rsidP="002336F2">
      <w:pPr>
        <w:spacing w:before="0"/>
        <w:rPr>
          <w:szCs w:val="22"/>
        </w:rPr>
      </w:pPr>
    </w:p>
    <w:p w14:paraId="63B91EDC" w14:textId="77777777" w:rsidR="006267C1" w:rsidRPr="00174635" w:rsidRDefault="006267C1" w:rsidP="002336F2">
      <w:pPr>
        <w:spacing w:before="0"/>
        <w:rPr>
          <w:rFonts w:cs="Arial"/>
          <w:b/>
          <w:bCs/>
          <w:szCs w:val="22"/>
        </w:rPr>
      </w:pPr>
      <w:r w:rsidRPr="00174635">
        <w:rPr>
          <w:rFonts w:cs="Arial"/>
          <w:b/>
          <w:bCs/>
          <w:szCs w:val="22"/>
        </w:rPr>
        <w:lastRenderedPageBreak/>
        <w:t>4.1 Programmstart / Parameter einstellen</w:t>
      </w:r>
    </w:p>
    <w:p w14:paraId="0572D426" w14:textId="1DE5AF11" w:rsidR="006267C1" w:rsidRPr="002336F2" w:rsidRDefault="006267C1" w:rsidP="002336F2">
      <w:pPr>
        <w:spacing w:before="0"/>
        <w:rPr>
          <w:szCs w:val="22"/>
        </w:rPr>
      </w:pPr>
      <w:r w:rsidRPr="002336F2">
        <w:rPr>
          <w:szCs w:val="22"/>
        </w:rPr>
        <w:t>Beim erstmaligen Start des Programms öffnet sich automatisch eine Ansicht zur Eingabe einzelner Parameter. Die Parameter sind in Registerkarten</w:t>
      </w:r>
      <w:del w:id="146" w:author="rolf" w:date="2020-08-29T17:58:00Z">
        <w:r w:rsidRPr="002336F2" w:rsidDel="00550197">
          <w:rPr>
            <w:szCs w:val="22"/>
          </w:rPr>
          <w:delText>fenstern</w:delText>
        </w:r>
      </w:del>
      <w:r w:rsidRPr="002336F2">
        <w:rPr>
          <w:szCs w:val="22"/>
        </w:rPr>
        <w:t xml:space="preserve"> </w:t>
      </w:r>
      <w:del w:id="147" w:author="rolf" w:date="2020-08-29T17:58:00Z">
        <w:r w:rsidRPr="002336F2" w:rsidDel="00550197">
          <w:rPr>
            <w:szCs w:val="22"/>
          </w:rPr>
          <w:delText>angeordnet</w:delText>
        </w:r>
      </w:del>
      <w:ins w:id="148" w:author="rolf" w:date="2020-08-29T17:58:00Z">
        <w:r w:rsidR="00550197">
          <w:rPr>
            <w:szCs w:val="22"/>
          </w:rPr>
          <w:t>angeordnet</w:t>
        </w:r>
      </w:ins>
      <w:r w:rsidRPr="002336F2">
        <w:rPr>
          <w:szCs w:val="22"/>
        </w:rPr>
        <w:t xml:space="preserve">, die sich auf Workflow-Steuerung, </w:t>
      </w:r>
      <w:del w:id="149" w:author="rolf" w:date="2020-08-29T17:59:00Z">
        <w:r w:rsidRPr="002336F2" w:rsidDel="00550197">
          <w:rPr>
            <w:szCs w:val="22"/>
          </w:rPr>
          <w:delText>Rahmenstabilisierung</w:delText>
        </w:r>
      </w:del>
      <w:ins w:id="150" w:author="rolf" w:date="2020-08-29T17:59:00Z">
        <w:r w:rsidR="00550197">
          <w:rPr>
            <w:szCs w:val="22"/>
          </w:rPr>
          <w:t>Bild</w:t>
        </w:r>
        <w:r w:rsidR="00550197" w:rsidRPr="002336F2">
          <w:rPr>
            <w:szCs w:val="22"/>
          </w:rPr>
          <w:t>stabilisierung</w:t>
        </w:r>
      </w:ins>
      <w:r w:rsidRPr="002336F2">
        <w:rPr>
          <w:szCs w:val="22"/>
        </w:rPr>
        <w:t xml:space="preserve">, Mehrpunktausrichtung und </w:t>
      </w:r>
      <w:proofErr w:type="spellStart"/>
      <w:r w:rsidRPr="002336F2">
        <w:rPr>
          <w:szCs w:val="22"/>
        </w:rPr>
        <w:t>Stacking</w:t>
      </w:r>
      <w:proofErr w:type="spellEnd"/>
      <w:r w:rsidRPr="002336F2">
        <w:rPr>
          <w:szCs w:val="22"/>
        </w:rPr>
        <w:t xml:space="preserve"> beziehen.</w:t>
      </w:r>
    </w:p>
    <w:p w14:paraId="54425F00" w14:textId="4FD271F8" w:rsidR="00C224DA" w:rsidRPr="002336F2" w:rsidRDefault="00C3744F" w:rsidP="000F2DA4">
      <w:pPr>
        <w:spacing w:before="240" w:after="240"/>
        <w:rPr>
          <w:szCs w:val="22"/>
        </w:rPr>
      </w:pPr>
      <w:r w:rsidRPr="002336F2">
        <w:rPr>
          <w:noProof/>
          <w:szCs w:val="22"/>
          <w:lang w:eastAsia="de-DE"/>
        </w:rPr>
        <w:drawing>
          <wp:inline distT="0" distB="0" distL="0" distR="0" wp14:anchorId="14B78896" wp14:editId="0234EE12">
            <wp:extent cx="5473609" cy="378000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3609" cy="3780000"/>
                    </a:xfrm>
                    <a:prstGeom prst="rect">
                      <a:avLst/>
                    </a:prstGeom>
                    <a:noFill/>
                    <a:ln>
                      <a:noFill/>
                    </a:ln>
                  </pic:spPr>
                </pic:pic>
              </a:graphicData>
            </a:graphic>
          </wp:inline>
        </w:drawing>
      </w:r>
    </w:p>
    <w:p w14:paraId="376B9C82" w14:textId="7D735D6D" w:rsidR="006267C1" w:rsidRPr="002336F2" w:rsidRDefault="006267C1" w:rsidP="002336F2">
      <w:pPr>
        <w:spacing w:before="0"/>
        <w:rPr>
          <w:rFonts w:cs="Corbel"/>
          <w:color w:val="000000"/>
          <w:szCs w:val="22"/>
        </w:rPr>
      </w:pPr>
      <w:r w:rsidRPr="002336F2">
        <w:rPr>
          <w:rFonts w:cs="Corbel"/>
          <w:color w:val="000000"/>
          <w:szCs w:val="22"/>
        </w:rPr>
        <w:t xml:space="preserve">Vordefinierte Parameterwerte sollten in vielen Fällen </w:t>
      </w:r>
      <w:del w:id="151" w:author="rolf" w:date="2020-08-29T18:00:00Z">
        <w:r w:rsidRPr="002336F2" w:rsidDel="00550197">
          <w:rPr>
            <w:rFonts w:cs="Corbel"/>
            <w:color w:val="000000"/>
            <w:szCs w:val="22"/>
          </w:rPr>
          <w:delText>in Ordnung</w:delText>
        </w:r>
      </w:del>
      <w:ins w:id="152" w:author="rolf" w:date="2020-08-29T18:00:00Z">
        <w:r w:rsidR="00550197">
          <w:rPr>
            <w:rFonts w:cs="Corbel"/>
            <w:color w:val="000000"/>
            <w:szCs w:val="22"/>
          </w:rPr>
          <w:t>okay</w:t>
        </w:r>
      </w:ins>
      <w:r w:rsidRPr="002336F2">
        <w:rPr>
          <w:rFonts w:cs="Corbel"/>
          <w:color w:val="000000"/>
          <w:szCs w:val="22"/>
        </w:rPr>
        <w:t xml:space="preserve"> sein, aber </w:t>
      </w:r>
      <w:del w:id="153" w:author="rolf" w:date="2020-08-29T18:00:00Z">
        <w:r w:rsidRPr="002336F2" w:rsidDel="00550197">
          <w:rPr>
            <w:rFonts w:cs="Corbel"/>
            <w:color w:val="000000"/>
            <w:szCs w:val="22"/>
          </w:rPr>
          <w:delText xml:space="preserve">der </w:delText>
        </w:r>
      </w:del>
      <w:ins w:id="154" w:author="rolf" w:date="2020-08-29T18:00:00Z">
        <w:r w:rsidR="00550197">
          <w:rPr>
            <w:rFonts w:cs="Corbel"/>
            <w:color w:val="000000"/>
            <w:szCs w:val="22"/>
          </w:rPr>
          <w:t>der</w:t>
        </w:r>
        <w:r w:rsidR="00550197" w:rsidRPr="002336F2">
          <w:rPr>
            <w:rFonts w:cs="Corbel"/>
            <w:color w:val="000000"/>
            <w:szCs w:val="22"/>
          </w:rPr>
          <w:t xml:space="preserve"> </w:t>
        </w:r>
      </w:ins>
      <w:r w:rsidRPr="002336F2">
        <w:rPr>
          <w:rFonts w:cs="Corbel"/>
          <w:color w:val="000000"/>
          <w:szCs w:val="22"/>
        </w:rPr>
        <w:t xml:space="preserve">Benutzer wird </w:t>
      </w:r>
      <w:del w:id="155" w:author="rolf" w:date="2020-08-29T18:00:00Z">
        <w:r w:rsidRPr="002336F2" w:rsidDel="00550197">
          <w:rPr>
            <w:rFonts w:cs="Corbel"/>
            <w:color w:val="000000"/>
            <w:szCs w:val="22"/>
          </w:rPr>
          <w:delText>ermutigt</w:delText>
        </w:r>
      </w:del>
      <w:ins w:id="156" w:author="rolf" w:date="2020-08-29T18:00:00Z">
        <w:r w:rsidR="00550197">
          <w:rPr>
            <w:rFonts w:cs="Corbel"/>
            <w:color w:val="000000"/>
            <w:szCs w:val="22"/>
          </w:rPr>
          <w:t>bessere Ergebnisse erzielen</w:t>
        </w:r>
      </w:ins>
      <w:r w:rsidRPr="002336F2">
        <w:rPr>
          <w:rFonts w:cs="Corbel"/>
          <w:color w:val="000000"/>
          <w:szCs w:val="22"/>
        </w:rPr>
        <w:t xml:space="preserve">, </w:t>
      </w:r>
      <w:ins w:id="157" w:author="rolf" w:date="2020-08-29T18:01:00Z">
        <w:r w:rsidR="00550197">
          <w:rPr>
            <w:rFonts w:cs="Corbel"/>
            <w:color w:val="000000"/>
            <w:szCs w:val="22"/>
          </w:rPr>
          <w:t xml:space="preserve">indem er </w:t>
        </w:r>
      </w:ins>
      <w:r w:rsidRPr="002336F2">
        <w:rPr>
          <w:rFonts w:cs="Corbel"/>
          <w:color w:val="000000"/>
          <w:szCs w:val="22"/>
        </w:rPr>
        <w:t xml:space="preserve">mit verschiedenen </w:t>
      </w:r>
      <w:ins w:id="158" w:author="rolf" w:date="2020-08-29T18:01:00Z">
        <w:r w:rsidR="00550197">
          <w:rPr>
            <w:rFonts w:cs="Corbel"/>
            <w:color w:val="000000"/>
            <w:szCs w:val="22"/>
          </w:rPr>
          <w:t>Parametere</w:t>
        </w:r>
      </w:ins>
      <w:del w:id="159" w:author="rolf" w:date="2020-08-29T18:01:00Z">
        <w:r w:rsidRPr="002336F2" w:rsidDel="00550197">
          <w:rPr>
            <w:rFonts w:cs="Corbel"/>
            <w:color w:val="000000"/>
            <w:szCs w:val="22"/>
          </w:rPr>
          <w:delText>E</w:delText>
        </w:r>
      </w:del>
      <w:r w:rsidRPr="002336F2">
        <w:rPr>
          <w:rFonts w:cs="Corbel"/>
          <w:color w:val="000000"/>
          <w:szCs w:val="22"/>
        </w:rPr>
        <w:t xml:space="preserve">instellungen </w:t>
      </w:r>
      <w:del w:id="160" w:author="rolf" w:date="2020-08-29T18:01:00Z">
        <w:r w:rsidRPr="002336F2" w:rsidDel="00550197">
          <w:rPr>
            <w:rFonts w:cs="Corbel"/>
            <w:color w:val="000000"/>
            <w:szCs w:val="22"/>
          </w:rPr>
          <w:delText xml:space="preserve">für die Optimierung zu </w:delText>
        </w:r>
      </w:del>
      <w:r w:rsidRPr="002336F2">
        <w:rPr>
          <w:rFonts w:cs="Corbel"/>
          <w:color w:val="000000"/>
          <w:szCs w:val="22"/>
        </w:rPr>
        <w:t>experimentier</w:t>
      </w:r>
      <w:del w:id="161" w:author="rolf" w:date="2020-08-29T18:01:00Z">
        <w:r w:rsidRPr="002336F2" w:rsidDel="00550197">
          <w:rPr>
            <w:rFonts w:cs="Corbel"/>
            <w:color w:val="000000"/>
            <w:szCs w:val="22"/>
          </w:rPr>
          <w:delText>en</w:delText>
        </w:r>
      </w:del>
      <w:ins w:id="162" w:author="rolf" w:date="2020-08-29T18:01:00Z">
        <w:r w:rsidR="00550197">
          <w:rPr>
            <w:rFonts w:cs="Corbel"/>
            <w:color w:val="000000"/>
            <w:szCs w:val="22"/>
          </w:rPr>
          <w:t>t</w:t>
        </w:r>
      </w:ins>
      <w:r w:rsidRPr="002336F2">
        <w:rPr>
          <w:rFonts w:cs="Corbel"/>
          <w:color w:val="000000"/>
          <w:szCs w:val="22"/>
        </w:rPr>
        <w:t xml:space="preserve">. Wenn der Mauszeiger über einem Parameternamen verweilt, erscheint ein Tooltip, der dessen Bedeutung beschreibt. Eine detaillierte Erklärung aller Parameter </w:t>
      </w:r>
      <w:r w:rsidR="00B042B3">
        <w:rPr>
          <w:rFonts w:cs="Corbel"/>
          <w:color w:val="000000"/>
          <w:szCs w:val="22"/>
        </w:rPr>
        <w:t>ist</w:t>
      </w:r>
      <w:r w:rsidRPr="002336F2">
        <w:rPr>
          <w:rFonts w:cs="Corbel"/>
          <w:color w:val="000000"/>
          <w:szCs w:val="22"/>
        </w:rPr>
        <w:t xml:space="preserve"> i</w:t>
      </w:r>
      <w:r w:rsidR="00B042B3">
        <w:rPr>
          <w:rFonts w:cs="Corbel"/>
          <w:color w:val="000000"/>
          <w:szCs w:val="22"/>
        </w:rPr>
        <w:t>m</w:t>
      </w:r>
      <w:r w:rsidRPr="002336F2">
        <w:rPr>
          <w:rFonts w:cs="Corbel"/>
          <w:color w:val="000000"/>
          <w:szCs w:val="22"/>
        </w:rPr>
        <w:t xml:space="preserve"> "</w:t>
      </w:r>
      <w:r w:rsidRPr="00550197">
        <w:rPr>
          <w:rFonts w:cs="Corbel"/>
          <w:color w:val="000000"/>
          <w:szCs w:val="22"/>
          <w:highlight w:val="yellow"/>
          <w:rPrChange w:id="163" w:author="rolf" w:date="2020-08-29T18:02:00Z">
            <w:rPr>
              <w:rFonts w:cs="Corbel"/>
              <w:color w:val="000000"/>
              <w:szCs w:val="22"/>
            </w:rPr>
          </w:rPrChange>
        </w:rPr>
        <w:t>Anhang A: Konfigurationsparameter</w:t>
      </w:r>
      <w:r w:rsidR="00B042B3">
        <w:rPr>
          <w:rFonts w:cs="Corbel"/>
          <w:color w:val="000000"/>
          <w:szCs w:val="22"/>
        </w:rPr>
        <w:t>“</w:t>
      </w:r>
      <w:r w:rsidR="00B042B3" w:rsidRPr="00B042B3">
        <w:rPr>
          <w:rFonts w:cs="Corbel"/>
          <w:color w:val="000000"/>
          <w:szCs w:val="22"/>
        </w:rPr>
        <w:t xml:space="preserve"> </w:t>
      </w:r>
      <w:r w:rsidR="00B042B3">
        <w:rPr>
          <w:rFonts w:cs="Corbel"/>
          <w:color w:val="000000"/>
          <w:szCs w:val="22"/>
        </w:rPr>
        <w:t>aufgelistet</w:t>
      </w:r>
      <w:r w:rsidRPr="002336F2">
        <w:rPr>
          <w:rFonts w:cs="Corbel"/>
          <w:color w:val="000000"/>
          <w:szCs w:val="22"/>
        </w:rPr>
        <w:t>. Die vordefinierten Parameterwerte können jederzeit durch Drücken der Schaltfläche "</w:t>
      </w:r>
      <w:proofErr w:type="spellStart"/>
      <w:del w:id="164" w:author="rolf" w:date="2020-08-29T18:02:00Z">
        <w:r w:rsidRPr="002336F2" w:rsidDel="00550197">
          <w:rPr>
            <w:rFonts w:cs="Corbel"/>
            <w:color w:val="000000"/>
            <w:szCs w:val="22"/>
          </w:rPr>
          <w:delText>Standardwerte wiederherstellen</w:delText>
        </w:r>
      </w:del>
      <w:ins w:id="165" w:author="rolf" w:date="2020-08-29T18:02:00Z">
        <w:r w:rsidR="00550197">
          <w:rPr>
            <w:rFonts w:cs="Corbel"/>
            <w:color w:val="000000"/>
            <w:szCs w:val="22"/>
          </w:rPr>
          <w:t>Restore</w:t>
        </w:r>
        <w:proofErr w:type="spellEnd"/>
        <w:r w:rsidR="00550197">
          <w:rPr>
            <w:rFonts w:cs="Corbel"/>
            <w:color w:val="000000"/>
            <w:szCs w:val="22"/>
          </w:rPr>
          <w:t xml:space="preserve"> </w:t>
        </w:r>
        <w:proofErr w:type="spellStart"/>
        <w:r w:rsidR="00550197">
          <w:rPr>
            <w:rFonts w:cs="Corbel"/>
            <w:color w:val="000000"/>
            <w:szCs w:val="22"/>
          </w:rPr>
          <w:t>standard</w:t>
        </w:r>
        <w:proofErr w:type="spellEnd"/>
        <w:r w:rsidR="00550197">
          <w:rPr>
            <w:rFonts w:cs="Corbel"/>
            <w:color w:val="000000"/>
            <w:szCs w:val="22"/>
          </w:rPr>
          <w:t xml:space="preserve"> </w:t>
        </w:r>
        <w:proofErr w:type="spellStart"/>
        <w:r w:rsidR="00550197">
          <w:rPr>
            <w:rFonts w:cs="Corbel"/>
            <w:color w:val="000000"/>
            <w:szCs w:val="22"/>
          </w:rPr>
          <w:t>values</w:t>
        </w:r>
      </w:ins>
      <w:proofErr w:type="spellEnd"/>
      <w:r w:rsidRPr="002336F2">
        <w:rPr>
          <w:rFonts w:cs="Corbel"/>
          <w:color w:val="000000"/>
          <w:szCs w:val="22"/>
        </w:rPr>
        <w:t xml:space="preserve">" wiederhergestellt werden. </w:t>
      </w:r>
    </w:p>
    <w:p w14:paraId="365FF501" w14:textId="3902D956" w:rsidR="006267C1" w:rsidRPr="002336F2" w:rsidRDefault="006267C1" w:rsidP="002336F2">
      <w:pPr>
        <w:spacing w:before="0"/>
        <w:rPr>
          <w:rFonts w:cs="Corbel"/>
          <w:color w:val="000000"/>
          <w:szCs w:val="22"/>
        </w:rPr>
      </w:pPr>
      <w:r w:rsidRPr="002336F2">
        <w:rPr>
          <w:rFonts w:cs="Corbel"/>
          <w:color w:val="000000"/>
          <w:szCs w:val="22"/>
        </w:rPr>
        <w:t xml:space="preserve">Beim Verlassen des Parameterdialogs und beim Beenden des Programms schreibt PSS die Konfigurationsdatei "PlanetarySystemStacker.ini" in das Home-Verzeichnis des Benutzers. Bei späteren Programmläufen werden die Parameter </w:t>
      </w:r>
      <w:del w:id="166" w:author="rolf" w:date="2020-08-29T18:03:00Z">
        <w:r w:rsidRPr="002336F2" w:rsidDel="00550197">
          <w:rPr>
            <w:rFonts w:cs="Corbel"/>
            <w:color w:val="000000"/>
            <w:szCs w:val="22"/>
          </w:rPr>
          <w:delText xml:space="preserve">stillschweigend </w:delText>
        </w:r>
      </w:del>
      <w:ins w:id="167" w:author="rolf" w:date="2020-08-29T18:03:00Z">
        <w:r w:rsidR="00550197">
          <w:rPr>
            <w:rFonts w:cs="Corbel"/>
            <w:color w:val="000000"/>
            <w:szCs w:val="22"/>
          </w:rPr>
          <w:t>automatisch</w:t>
        </w:r>
        <w:r w:rsidR="00550197" w:rsidRPr="002336F2">
          <w:rPr>
            <w:rFonts w:cs="Corbel"/>
            <w:color w:val="000000"/>
            <w:szCs w:val="22"/>
          </w:rPr>
          <w:t xml:space="preserve"> </w:t>
        </w:r>
      </w:ins>
      <w:r w:rsidRPr="002336F2">
        <w:rPr>
          <w:rFonts w:cs="Corbel"/>
          <w:color w:val="000000"/>
          <w:szCs w:val="22"/>
        </w:rPr>
        <w:t xml:space="preserve">aus dieser Datei geladen, der Eingabedialog öffnet sich nicht, und PSS ist bereit für die </w:t>
      </w:r>
      <w:del w:id="168" w:author="rolf" w:date="2020-08-29T18:03:00Z">
        <w:r w:rsidRPr="002336F2" w:rsidDel="00550197">
          <w:rPr>
            <w:rFonts w:cs="Corbel"/>
            <w:color w:val="000000"/>
            <w:szCs w:val="22"/>
          </w:rPr>
          <w:delText>Auftragseingabe</w:delText>
        </w:r>
      </w:del>
      <w:ins w:id="169" w:author="rolf" w:date="2020-08-29T18:03:00Z">
        <w:r w:rsidR="00550197">
          <w:rPr>
            <w:rFonts w:cs="Corbel"/>
            <w:color w:val="000000"/>
            <w:szCs w:val="22"/>
          </w:rPr>
          <w:t>Job</w:t>
        </w:r>
        <w:r w:rsidR="00550197" w:rsidRPr="002336F2">
          <w:rPr>
            <w:rFonts w:cs="Corbel"/>
            <w:color w:val="000000"/>
            <w:szCs w:val="22"/>
          </w:rPr>
          <w:t>eingabe</w:t>
        </w:r>
      </w:ins>
      <w:r w:rsidRPr="002336F2">
        <w:rPr>
          <w:rFonts w:cs="Corbel"/>
          <w:color w:val="000000"/>
          <w:szCs w:val="22"/>
        </w:rPr>
        <w:t>. Parameter können weiterhin über das Menü "</w:t>
      </w:r>
      <w:ins w:id="170" w:author="rolf" w:date="2020-08-29T18:04:00Z">
        <w:r w:rsidR="00550197" w:rsidRPr="00550197">
          <w:rPr>
            <w:lang w:eastAsia="de-DE"/>
            <w:rPrChange w:id="171" w:author="rolf" w:date="2020-08-29T18:04:00Z">
              <w:rPr>
                <w:lang w:val="en-US" w:eastAsia="de-DE"/>
              </w:rPr>
            </w:rPrChange>
          </w:rPr>
          <w:t xml:space="preserve">Edit / Edit </w:t>
        </w:r>
        <w:proofErr w:type="spellStart"/>
        <w:r w:rsidR="00550197" w:rsidRPr="00550197">
          <w:rPr>
            <w:lang w:eastAsia="de-DE"/>
            <w:rPrChange w:id="172" w:author="rolf" w:date="2020-08-29T18:04:00Z">
              <w:rPr>
                <w:lang w:val="en-US" w:eastAsia="de-DE"/>
              </w:rPr>
            </w:rPrChange>
          </w:rPr>
          <w:t>configuration</w:t>
        </w:r>
      </w:ins>
      <w:proofErr w:type="spellEnd"/>
      <w:del w:id="173" w:author="rolf" w:date="2020-08-29T18:04:00Z">
        <w:r w:rsidRPr="002336F2" w:rsidDel="00550197">
          <w:rPr>
            <w:rFonts w:cs="Corbel"/>
            <w:color w:val="000000"/>
            <w:szCs w:val="22"/>
          </w:rPr>
          <w:delText>Bearbeiten / Konfiguration bearbeiten</w:delText>
        </w:r>
      </w:del>
      <w:r w:rsidRPr="002336F2">
        <w:rPr>
          <w:rFonts w:cs="Corbel"/>
          <w:color w:val="000000"/>
          <w:szCs w:val="22"/>
        </w:rPr>
        <w:t xml:space="preserve">" geändert werden. </w:t>
      </w:r>
    </w:p>
    <w:p w14:paraId="44245BAA" w14:textId="618A9BE9" w:rsidR="000F2DA4" w:rsidRDefault="006267C1" w:rsidP="000F2DA4">
      <w:pPr>
        <w:spacing w:before="0" w:after="0"/>
        <w:rPr>
          <w:rFonts w:cs="Corbel"/>
          <w:color w:val="000000"/>
          <w:szCs w:val="22"/>
        </w:rPr>
      </w:pPr>
      <w:r w:rsidRPr="002336F2">
        <w:rPr>
          <w:rFonts w:cs="Corbel"/>
          <w:color w:val="000000"/>
          <w:szCs w:val="22"/>
        </w:rPr>
        <w:t>Zusätzlich zur Standard-Konfigurationsdatei im Home-Verzeichnis kann die aktuelle Parameterkonfiguration über den Menüeintrag "</w:t>
      </w:r>
      <w:ins w:id="174" w:author="rolf" w:date="2020-08-29T18:04:00Z">
        <w:r w:rsidR="00550197" w:rsidRPr="00550197">
          <w:rPr>
            <w:lang w:eastAsia="de-DE"/>
            <w:rPrChange w:id="175" w:author="rolf" w:date="2020-08-29T18:04:00Z">
              <w:rPr>
                <w:lang w:val="en-US" w:eastAsia="de-DE"/>
              </w:rPr>
            </w:rPrChange>
          </w:rPr>
          <w:t xml:space="preserve">File / Save </w:t>
        </w:r>
        <w:proofErr w:type="spellStart"/>
        <w:r w:rsidR="00550197" w:rsidRPr="00550197">
          <w:rPr>
            <w:lang w:eastAsia="de-DE"/>
            <w:rPrChange w:id="176" w:author="rolf" w:date="2020-08-29T18:04:00Z">
              <w:rPr>
                <w:lang w:val="en-US" w:eastAsia="de-DE"/>
              </w:rPr>
            </w:rPrChange>
          </w:rPr>
          <w:t>configuration</w:t>
        </w:r>
      </w:ins>
      <w:proofErr w:type="spellEnd"/>
      <w:del w:id="177" w:author="rolf" w:date="2020-08-29T18:04:00Z">
        <w:r w:rsidRPr="002336F2" w:rsidDel="00550197">
          <w:rPr>
            <w:rFonts w:cs="Corbel"/>
            <w:color w:val="000000"/>
            <w:szCs w:val="22"/>
          </w:rPr>
          <w:delText>Datei / Konfiguration speichern</w:delText>
        </w:r>
      </w:del>
      <w:r w:rsidRPr="002336F2">
        <w:rPr>
          <w:rFonts w:cs="Corbel"/>
          <w:color w:val="000000"/>
          <w:szCs w:val="22"/>
        </w:rPr>
        <w:t xml:space="preserve">" an einem beliebigen Ort im Dateisystem gespeichert werden. Zu einem späteren Zeitpunkt kann diese Konfiguration über </w:t>
      </w:r>
      <w:r w:rsidR="00B042B3">
        <w:rPr>
          <w:szCs w:val="22"/>
        </w:rPr>
        <w:t xml:space="preserve">“File / Load configuration” </w:t>
      </w:r>
      <w:r w:rsidRPr="002336F2">
        <w:rPr>
          <w:rFonts w:cs="Corbel"/>
          <w:color w:val="000000"/>
          <w:szCs w:val="22"/>
        </w:rPr>
        <w:t>geladen werden, um die aktuelle Parameterkonfiguration zu ersetzen.</w:t>
      </w:r>
    </w:p>
    <w:p w14:paraId="0EE43D0C" w14:textId="64EFBD42" w:rsidR="00422DD8" w:rsidRPr="002336F2" w:rsidRDefault="00422DD8" w:rsidP="00B042B3">
      <w:pPr>
        <w:rPr>
          <w:rFonts w:cs="Corbel"/>
          <w:color w:val="000000"/>
          <w:szCs w:val="22"/>
        </w:rPr>
      </w:pPr>
      <w:r w:rsidRPr="002336F2">
        <w:rPr>
          <w:rFonts w:cs="Corbel"/>
          <w:color w:val="000000"/>
          <w:szCs w:val="22"/>
        </w:rPr>
        <w:t xml:space="preserve">Bitte beachten Sie, dass die Konfiguration nicht nur die im obigen Dialog gezeigten Parameter umfasst, sondern auch alle aktiven Nachbearbeitungsvarianten (siehe Abschnitt </w:t>
      </w:r>
      <w:r w:rsidRPr="00550197">
        <w:rPr>
          <w:rFonts w:cs="Corbel"/>
          <w:color w:val="000000"/>
          <w:szCs w:val="22"/>
          <w:highlight w:val="yellow"/>
          <w:rPrChange w:id="178" w:author="rolf" w:date="2020-08-29T18:05:00Z">
            <w:rPr>
              <w:rFonts w:cs="Corbel"/>
              <w:color w:val="000000"/>
              <w:szCs w:val="22"/>
            </w:rPr>
          </w:rPrChange>
        </w:rPr>
        <w:t>4.13</w:t>
      </w:r>
      <w:r w:rsidRPr="002336F2">
        <w:rPr>
          <w:rFonts w:cs="Corbel"/>
          <w:color w:val="000000"/>
          <w:szCs w:val="22"/>
        </w:rPr>
        <w:t xml:space="preserve">). </w:t>
      </w:r>
    </w:p>
    <w:p w14:paraId="6506B0A0" w14:textId="03E1D335" w:rsidR="00422DD8" w:rsidRDefault="00422DD8" w:rsidP="002336F2">
      <w:pPr>
        <w:spacing w:before="0"/>
        <w:rPr>
          <w:rFonts w:cs="Corbel"/>
          <w:color w:val="000000"/>
          <w:szCs w:val="22"/>
        </w:rPr>
      </w:pPr>
      <w:r w:rsidRPr="002336F2">
        <w:rPr>
          <w:rFonts w:cs="Corbel"/>
          <w:color w:val="000000"/>
          <w:szCs w:val="22"/>
        </w:rPr>
        <w:t xml:space="preserve">Der Menüpunkt </w:t>
      </w:r>
      <w:r w:rsidR="00B042B3">
        <w:rPr>
          <w:szCs w:val="22"/>
        </w:rPr>
        <w:t xml:space="preserve">“Info / About PSS” </w:t>
      </w:r>
      <w:r w:rsidRPr="002336F2">
        <w:rPr>
          <w:rFonts w:cs="Corbel"/>
          <w:color w:val="000000"/>
          <w:szCs w:val="22"/>
        </w:rPr>
        <w:t>gibt einen Überblick über die Rechnerumgebung und die Versionen der verwendeten Python-Bibliotheken.</w:t>
      </w:r>
    </w:p>
    <w:p w14:paraId="097047D6" w14:textId="33809D55" w:rsidR="00B042B3" w:rsidRDefault="00B042B3" w:rsidP="002336F2">
      <w:pPr>
        <w:spacing w:before="0"/>
        <w:rPr>
          <w:rFonts w:cs="Corbel"/>
          <w:color w:val="000000"/>
          <w:szCs w:val="22"/>
        </w:rPr>
      </w:pPr>
    </w:p>
    <w:p w14:paraId="68208F62" w14:textId="77777777" w:rsidR="00B042B3" w:rsidRPr="002336F2" w:rsidRDefault="00B042B3" w:rsidP="002336F2">
      <w:pPr>
        <w:spacing w:before="0"/>
        <w:rPr>
          <w:rFonts w:cs="Corbel"/>
          <w:color w:val="000000"/>
          <w:szCs w:val="22"/>
        </w:rPr>
      </w:pPr>
    </w:p>
    <w:p w14:paraId="6D5E2A1F" w14:textId="4AFFFC9C" w:rsidR="00C224DA" w:rsidRPr="000F2DA4" w:rsidRDefault="00422DD8" w:rsidP="002336F2">
      <w:pPr>
        <w:spacing w:before="0"/>
        <w:rPr>
          <w:rFonts w:cs="Arial"/>
          <w:b/>
          <w:bCs/>
          <w:szCs w:val="22"/>
        </w:rPr>
      </w:pPr>
      <w:r w:rsidRPr="000F2DA4">
        <w:rPr>
          <w:rFonts w:cs="Arial"/>
          <w:b/>
          <w:bCs/>
          <w:szCs w:val="22"/>
        </w:rPr>
        <w:lastRenderedPageBreak/>
        <w:t>4.2 Dark / Flat Frame Calibration</w:t>
      </w:r>
    </w:p>
    <w:p w14:paraId="3E8A52E6" w14:textId="69B6BAC5" w:rsidR="00422DD8" w:rsidRPr="002336F2" w:rsidRDefault="00422DD8" w:rsidP="002336F2">
      <w:pPr>
        <w:spacing w:before="0"/>
        <w:rPr>
          <w:rFonts w:cs="Corbel"/>
          <w:color w:val="000000"/>
          <w:szCs w:val="22"/>
        </w:rPr>
      </w:pPr>
      <w:r w:rsidRPr="002336F2">
        <w:rPr>
          <w:rFonts w:cs="Corbel"/>
          <w:color w:val="000000"/>
          <w:szCs w:val="22"/>
        </w:rPr>
        <w:t xml:space="preserve">PSS unterstützt die Kalibrierung von Eingabeframes mit Master-Dark und </w:t>
      </w:r>
      <w:r w:rsidRPr="00710C14">
        <w:rPr>
          <w:rFonts w:cs="Corbel"/>
          <w:color w:val="000000"/>
          <w:szCs w:val="22"/>
          <w:rPrChange w:id="179" w:author="rolf" w:date="2020-08-29T20:39:00Z">
            <w:rPr>
              <w:rFonts w:cs="Corbel"/>
              <w:color w:val="000000"/>
              <w:szCs w:val="22"/>
              <w:highlight w:val="yellow"/>
            </w:rPr>
          </w:rPrChange>
        </w:rPr>
        <w:t>Flat</w:t>
      </w:r>
      <w:ins w:id="180" w:author="rolf" w:date="2020-08-29T20:39:00Z">
        <w:r w:rsidR="00710C14" w:rsidRPr="00710C14">
          <w:rPr>
            <w:rFonts w:cs="Corbel"/>
            <w:color w:val="000000"/>
            <w:szCs w:val="22"/>
            <w:rPrChange w:id="181" w:author="rolf" w:date="2020-08-29T20:39:00Z">
              <w:rPr>
                <w:rFonts w:cs="Corbel"/>
                <w:color w:val="000000"/>
                <w:szCs w:val="22"/>
                <w:highlight w:val="yellow"/>
              </w:rPr>
            </w:rPrChange>
          </w:rPr>
          <w:t>-F</w:t>
        </w:r>
      </w:ins>
      <w:del w:id="182" w:author="rolf" w:date="2020-08-29T20:39:00Z">
        <w:r w:rsidRPr="00710C14" w:rsidDel="00710C14">
          <w:rPr>
            <w:rFonts w:cs="Corbel"/>
            <w:color w:val="000000"/>
            <w:szCs w:val="22"/>
            <w:rPrChange w:id="183" w:author="rolf" w:date="2020-08-29T20:39:00Z">
              <w:rPr>
                <w:rFonts w:cs="Corbel"/>
                <w:color w:val="000000"/>
                <w:szCs w:val="22"/>
                <w:highlight w:val="yellow"/>
              </w:rPr>
            </w:rPrChange>
          </w:rPr>
          <w:delText>f</w:delText>
        </w:r>
      </w:del>
      <w:r w:rsidRPr="00710C14">
        <w:rPr>
          <w:rFonts w:cs="Corbel"/>
          <w:color w:val="000000"/>
          <w:szCs w:val="22"/>
          <w:rPrChange w:id="184" w:author="rolf" w:date="2020-08-29T20:39:00Z">
            <w:rPr>
              <w:rFonts w:cs="Corbel"/>
              <w:color w:val="000000"/>
              <w:szCs w:val="22"/>
              <w:highlight w:val="yellow"/>
            </w:rPr>
          </w:rPrChange>
        </w:rPr>
        <w:t>rames</w:t>
      </w:r>
      <w:r w:rsidRPr="002336F2">
        <w:rPr>
          <w:rFonts w:cs="Corbel"/>
          <w:color w:val="000000"/>
          <w:szCs w:val="22"/>
        </w:rPr>
        <w:t xml:space="preserve">. Diese Kalibrierung basiert auf Videodateien oder Bildsammlungen, die mit der gleichen Kamera aufgenommen wurden, die auch für die Stacking-Eingabe verwendet wurde. </w:t>
      </w:r>
    </w:p>
    <w:p w14:paraId="2952942B" w14:textId="77E66124" w:rsidR="00C224DA" w:rsidRPr="002336F2" w:rsidRDefault="00422DD8" w:rsidP="003568D0">
      <w:pPr>
        <w:spacing w:before="240" w:after="240"/>
        <w:rPr>
          <w:szCs w:val="22"/>
        </w:rPr>
      </w:pPr>
      <w:r w:rsidRPr="002336F2">
        <w:rPr>
          <w:noProof/>
          <w:szCs w:val="22"/>
          <w:lang w:eastAsia="de-DE"/>
        </w:rPr>
        <w:drawing>
          <wp:inline distT="0" distB="0" distL="0" distR="0" wp14:anchorId="564108B2" wp14:editId="1E822BF5">
            <wp:extent cx="2924810" cy="1963420"/>
            <wp:effectExtent l="0" t="0" r="889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4810" cy="1963420"/>
                    </a:xfrm>
                    <a:prstGeom prst="rect">
                      <a:avLst/>
                    </a:prstGeom>
                    <a:noFill/>
                    <a:ln>
                      <a:noFill/>
                    </a:ln>
                  </pic:spPr>
                </pic:pic>
              </a:graphicData>
            </a:graphic>
          </wp:inline>
        </w:drawing>
      </w:r>
    </w:p>
    <w:p w14:paraId="109CC712" w14:textId="2250F34E" w:rsidR="009A5F5B" w:rsidRPr="002336F2" w:rsidRDefault="009A5F5B" w:rsidP="002336F2">
      <w:pPr>
        <w:spacing w:before="0"/>
        <w:rPr>
          <w:szCs w:val="22"/>
        </w:rPr>
      </w:pPr>
      <w:r w:rsidRPr="002336F2">
        <w:rPr>
          <w:szCs w:val="22"/>
        </w:rPr>
        <w:t xml:space="preserve">Zuerst müssen die </w:t>
      </w:r>
      <w:del w:id="185" w:author="rolf" w:date="2020-08-29T20:40:00Z">
        <w:r w:rsidRPr="002336F2" w:rsidDel="00710C14">
          <w:rPr>
            <w:szCs w:val="22"/>
          </w:rPr>
          <w:delText>dunklen</w:delText>
        </w:r>
        <w:r w:rsidR="00962276" w:rsidDel="00710C14">
          <w:rPr>
            <w:szCs w:val="22"/>
          </w:rPr>
          <w:delText xml:space="preserve"> </w:delText>
        </w:r>
      </w:del>
      <w:ins w:id="186" w:author="rolf" w:date="2020-08-29T20:40:00Z">
        <w:r w:rsidR="00710C14">
          <w:rPr>
            <w:szCs w:val="22"/>
          </w:rPr>
          <w:t xml:space="preserve">Dark- </w:t>
        </w:r>
      </w:ins>
      <w:r w:rsidRPr="002336F2">
        <w:rPr>
          <w:szCs w:val="22"/>
        </w:rPr>
        <w:t>/</w:t>
      </w:r>
      <w:r w:rsidR="00962276">
        <w:rPr>
          <w:szCs w:val="22"/>
        </w:rPr>
        <w:t xml:space="preserve"> </w:t>
      </w:r>
      <w:del w:id="187" w:author="rolf" w:date="2020-08-29T20:40:00Z">
        <w:r w:rsidRPr="002336F2" w:rsidDel="00710C14">
          <w:rPr>
            <w:szCs w:val="22"/>
          </w:rPr>
          <w:delText xml:space="preserve">flachen </w:delText>
        </w:r>
      </w:del>
      <w:ins w:id="188" w:author="rolf" w:date="2020-08-29T20:40:00Z">
        <w:r w:rsidR="00710C14">
          <w:rPr>
            <w:szCs w:val="22"/>
          </w:rPr>
          <w:t>Flat-</w:t>
        </w:r>
      </w:ins>
      <w:r w:rsidRPr="002336F2">
        <w:rPr>
          <w:szCs w:val="22"/>
        </w:rPr>
        <w:t xml:space="preserve">Eingangsvideos (oder Verzeichnisse mit Standbildern) zu sogenannten "Master-Frames" verarbeitet werden. Wählen Sie dazu im Menü </w:t>
      </w:r>
      <w:r w:rsidR="00962276" w:rsidRPr="00710C14">
        <w:rPr>
          <w:szCs w:val="22"/>
          <w:rPrChange w:id="189" w:author="rolf" w:date="2020-08-29T20:40:00Z">
            <w:rPr>
              <w:szCs w:val="22"/>
              <w:highlight w:val="yellow"/>
            </w:rPr>
          </w:rPrChange>
        </w:rPr>
        <w:t>“</w:t>
      </w:r>
      <w:proofErr w:type="spellStart"/>
      <w:r w:rsidR="00962276" w:rsidRPr="00710C14">
        <w:rPr>
          <w:szCs w:val="22"/>
          <w:rPrChange w:id="190" w:author="rolf" w:date="2020-08-29T20:40:00Z">
            <w:rPr>
              <w:szCs w:val="22"/>
              <w:highlight w:val="yellow"/>
            </w:rPr>
          </w:rPrChange>
        </w:rPr>
        <w:t>Calibrate</w:t>
      </w:r>
      <w:proofErr w:type="spellEnd"/>
      <w:r w:rsidR="00962276" w:rsidRPr="00710C14">
        <w:rPr>
          <w:szCs w:val="22"/>
          <w:rPrChange w:id="191" w:author="rolf" w:date="2020-08-29T20:40:00Z">
            <w:rPr>
              <w:szCs w:val="22"/>
              <w:highlight w:val="yellow"/>
            </w:rPr>
          </w:rPrChange>
        </w:rPr>
        <w:t>”</w:t>
      </w:r>
      <w:r w:rsidR="00962276">
        <w:rPr>
          <w:szCs w:val="22"/>
        </w:rPr>
        <w:t xml:space="preserve"> </w:t>
      </w:r>
      <w:r w:rsidRPr="002336F2">
        <w:rPr>
          <w:szCs w:val="22"/>
        </w:rPr>
        <w:t>den Menüpunkt "</w:t>
      </w:r>
      <w:ins w:id="192" w:author="rolf" w:date="2020-08-29T20:41:00Z">
        <w:r w:rsidR="00710C14" w:rsidRPr="00710C14">
          <w:rPr>
            <w:lang w:eastAsia="de-DE"/>
            <w:rPrChange w:id="193" w:author="rolf" w:date="2020-08-29T20:41:00Z">
              <w:rPr>
                <w:lang w:val="en-US" w:eastAsia="de-DE"/>
              </w:rPr>
            </w:rPrChange>
          </w:rPr>
          <w:t xml:space="preserve">Create </w:t>
        </w:r>
        <w:proofErr w:type="spellStart"/>
        <w:r w:rsidR="00710C14" w:rsidRPr="00710C14">
          <w:rPr>
            <w:lang w:eastAsia="de-DE"/>
            <w:rPrChange w:id="194" w:author="rolf" w:date="2020-08-29T20:41:00Z">
              <w:rPr>
                <w:lang w:val="en-US" w:eastAsia="de-DE"/>
              </w:rPr>
            </w:rPrChange>
          </w:rPr>
          <w:t>new</w:t>
        </w:r>
        <w:proofErr w:type="spellEnd"/>
        <w:r w:rsidR="00710C14" w:rsidRPr="00710C14">
          <w:rPr>
            <w:lang w:eastAsia="de-DE"/>
            <w:rPrChange w:id="195" w:author="rolf" w:date="2020-08-29T20:41:00Z">
              <w:rPr>
                <w:lang w:val="en-US" w:eastAsia="de-DE"/>
              </w:rPr>
            </w:rPrChange>
          </w:rPr>
          <w:t xml:space="preserve"> </w:t>
        </w:r>
        <w:proofErr w:type="spellStart"/>
        <w:r w:rsidR="00710C14" w:rsidRPr="00710C14">
          <w:rPr>
            <w:lang w:eastAsia="de-DE"/>
            <w:rPrChange w:id="196" w:author="rolf" w:date="2020-08-29T20:41:00Z">
              <w:rPr>
                <w:lang w:val="en-US" w:eastAsia="de-DE"/>
              </w:rPr>
            </w:rPrChange>
          </w:rPr>
          <w:t>master</w:t>
        </w:r>
        <w:proofErr w:type="spellEnd"/>
        <w:r w:rsidR="00710C14" w:rsidRPr="00710C14">
          <w:rPr>
            <w:lang w:eastAsia="de-DE"/>
            <w:rPrChange w:id="197" w:author="rolf" w:date="2020-08-29T20:41:00Z">
              <w:rPr>
                <w:lang w:val="en-US" w:eastAsia="de-DE"/>
              </w:rPr>
            </w:rPrChange>
          </w:rPr>
          <w:t xml:space="preserve"> </w:t>
        </w:r>
        <w:proofErr w:type="spellStart"/>
        <w:r w:rsidR="00710C14" w:rsidRPr="00710C14">
          <w:rPr>
            <w:lang w:eastAsia="de-DE"/>
            <w:rPrChange w:id="198" w:author="rolf" w:date="2020-08-29T20:41:00Z">
              <w:rPr>
                <w:lang w:val="en-US" w:eastAsia="de-DE"/>
              </w:rPr>
            </w:rPrChange>
          </w:rPr>
          <w:t>dark</w:t>
        </w:r>
        <w:proofErr w:type="spellEnd"/>
        <w:r w:rsidR="00710C14" w:rsidRPr="00710C14">
          <w:rPr>
            <w:lang w:eastAsia="de-DE"/>
            <w:rPrChange w:id="199" w:author="rolf" w:date="2020-08-29T20:41:00Z">
              <w:rPr>
                <w:lang w:val="en-US" w:eastAsia="de-DE"/>
              </w:rPr>
            </w:rPrChange>
          </w:rPr>
          <w:t xml:space="preserve"> </w:t>
        </w:r>
        <w:proofErr w:type="spellStart"/>
        <w:r w:rsidR="00710C14" w:rsidRPr="00710C14">
          <w:rPr>
            <w:lang w:eastAsia="de-DE"/>
            <w:rPrChange w:id="200" w:author="rolf" w:date="2020-08-29T20:41:00Z">
              <w:rPr>
                <w:lang w:val="en-US" w:eastAsia="de-DE"/>
              </w:rPr>
            </w:rPrChange>
          </w:rPr>
          <w:t>frame</w:t>
        </w:r>
      </w:ins>
      <w:proofErr w:type="spellEnd"/>
      <w:del w:id="201" w:author="rolf" w:date="2020-08-29T20:41:00Z">
        <w:r w:rsidRPr="002336F2" w:rsidDel="00710C14">
          <w:rPr>
            <w:szCs w:val="22"/>
          </w:rPr>
          <w:delText>Neues Master-Dark-Frame erstellen</w:delText>
        </w:r>
      </w:del>
      <w:r w:rsidRPr="002336F2">
        <w:rPr>
          <w:szCs w:val="22"/>
        </w:rPr>
        <w:t>" oder "</w:t>
      </w:r>
      <w:ins w:id="202" w:author="rolf" w:date="2020-08-29T20:41:00Z">
        <w:r w:rsidR="00710C14" w:rsidRPr="00710C14">
          <w:rPr>
            <w:lang w:eastAsia="de-DE"/>
            <w:rPrChange w:id="203" w:author="rolf" w:date="2020-08-29T20:41:00Z">
              <w:rPr>
                <w:lang w:val="en-US" w:eastAsia="de-DE"/>
              </w:rPr>
            </w:rPrChange>
          </w:rPr>
          <w:t xml:space="preserve">Create </w:t>
        </w:r>
        <w:proofErr w:type="spellStart"/>
        <w:r w:rsidR="00710C14" w:rsidRPr="00710C14">
          <w:rPr>
            <w:lang w:eastAsia="de-DE"/>
            <w:rPrChange w:id="204" w:author="rolf" w:date="2020-08-29T20:41:00Z">
              <w:rPr>
                <w:lang w:val="en-US" w:eastAsia="de-DE"/>
              </w:rPr>
            </w:rPrChange>
          </w:rPr>
          <w:t>new</w:t>
        </w:r>
        <w:proofErr w:type="spellEnd"/>
        <w:r w:rsidR="00710C14" w:rsidRPr="00710C14">
          <w:rPr>
            <w:lang w:eastAsia="de-DE"/>
            <w:rPrChange w:id="205" w:author="rolf" w:date="2020-08-29T20:41:00Z">
              <w:rPr>
                <w:lang w:val="en-US" w:eastAsia="de-DE"/>
              </w:rPr>
            </w:rPrChange>
          </w:rPr>
          <w:t xml:space="preserve"> </w:t>
        </w:r>
        <w:proofErr w:type="spellStart"/>
        <w:r w:rsidR="00710C14" w:rsidRPr="00710C14">
          <w:rPr>
            <w:lang w:eastAsia="de-DE"/>
            <w:rPrChange w:id="206" w:author="rolf" w:date="2020-08-29T20:41:00Z">
              <w:rPr>
                <w:lang w:val="en-US" w:eastAsia="de-DE"/>
              </w:rPr>
            </w:rPrChange>
          </w:rPr>
          <w:t>ma</w:t>
        </w:r>
        <w:r w:rsidR="00710C14" w:rsidRPr="00710C14">
          <w:rPr>
            <w:lang w:eastAsia="de-DE"/>
            <w:rPrChange w:id="207" w:author="rolf" w:date="2020-08-29T20:41:00Z">
              <w:rPr>
                <w:lang w:val="en-US" w:eastAsia="de-DE"/>
              </w:rPr>
            </w:rPrChange>
          </w:rPr>
          <w:t>s</w:t>
        </w:r>
        <w:r w:rsidR="00710C14" w:rsidRPr="00710C14">
          <w:rPr>
            <w:lang w:eastAsia="de-DE"/>
            <w:rPrChange w:id="208" w:author="rolf" w:date="2020-08-29T20:41:00Z">
              <w:rPr>
                <w:lang w:val="en-US" w:eastAsia="de-DE"/>
              </w:rPr>
            </w:rPrChange>
          </w:rPr>
          <w:t>ter</w:t>
        </w:r>
        <w:proofErr w:type="spellEnd"/>
        <w:r w:rsidR="00710C14" w:rsidRPr="00710C14">
          <w:rPr>
            <w:lang w:eastAsia="de-DE"/>
            <w:rPrChange w:id="209" w:author="rolf" w:date="2020-08-29T20:41:00Z">
              <w:rPr>
                <w:lang w:val="en-US" w:eastAsia="de-DE"/>
              </w:rPr>
            </w:rPrChange>
          </w:rPr>
          <w:t xml:space="preserve"> flat </w:t>
        </w:r>
        <w:proofErr w:type="spellStart"/>
        <w:r w:rsidR="00710C14" w:rsidRPr="00710C14">
          <w:rPr>
            <w:lang w:eastAsia="de-DE"/>
            <w:rPrChange w:id="210" w:author="rolf" w:date="2020-08-29T20:41:00Z">
              <w:rPr>
                <w:lang w:val="en-US" w:eastAsia="de-DE"/>
              </w:rPr>
            </w:rPrChange>
          </w:rPr>
          <w:t>frame</w:t>
        </w:r>
      </w:ins>
      <w:proofErr w:type="spellEnd"/>
      <w:del w:id="211" w:author="rolf" w:date="2020-08-29T20:41:00Z">
        <w:r w:rsidRPr="002336F2" w:rsidDel="00710C14">
          <w:rPr>
            <w:szCs w:val="22"/>
          </w:rPr>
          <w:delText>Neues Master-Flat-Frame erstellen</w:delText>
        </w:r>
      </w:del>
      <w:r w:rsidRPr="002336F2">
        <w:rPr>
          <w:szCs w:val="22"/>
        </w:rPr>
        <w:t xml:space="preserve">". Wenn sich das Dateiauswahlmenü öffnet, wählen Sie das Eingabevideo oder das </w:t>
      </w:r>
      <w:ins w:id="212" w:author="rolf" w:date="2020-08-29T20:42:00Z">
        <w:r w:rsidR="00710C14" w:rsidRPr="002336F2">
          <w:rPr>
            <w:szCs w:val="22"/>
          </w:rPr>
          <w:t>Standbild</w:t>
        </w:r>
        <w:r w:rsidR="00710C14">
          <w:rPr>
            <w:szCs w:val="22"/>
          </w:rPr>
          <w:t>-</w:t>
        </w:r>
      </w:ins>
      <w:r w:rsidR="00962276" w:rsidRPr="00710C14">
        <w:rPr>
          <w:szCs w:val="22"/>
          <w:rPrChange w:id="213" w:author="rolf" w:date="2020-08-29T20:42:00Z">
            <w:rPr>
              <w:szCs w:val="22"/>
              <w:highlight w:val="yellow"/>
            </w:rPr>
          </w:rPrChange>
        </w:rPr>
        <w:t>Verzeichnis</w:t>
      </w:r>
      <w:r w:rsidR="00962276">
        <w:rPr>
          <w:szCs w:val="22"/>
        </w:rPr>
        <w:t>.</w:t>
      </w:r>
    </w:p>
    <w:p w14:paraId="5289DD46" w14:textId="15ABCCA5" w:rsidR="00C224DA" w:rsidRPr="002336F2" w:rsidRDefault="00422DD8" w:rsidP="003568D0">
      <w:pPr>
        <w:spacing w:before="240" w:after="240"/>
        <w:rPr>
          <w:szCs w:val="22"/>
        </w:rPr>
      </w:pPr>
      <w:r w:rsidRPr="002336F2">
        <w:rPr>
          <w:noProof/>
          <w:szCs w:val="22"/>
          <w:lang w:eastAsia="de-DE"/>
        </w:rPr>
        <w:drawing>
          <wp:inline distT="0" distB="0" distL="0" distR="0" wp14:anchorId="4B49A866" wp14:editId="6C8AE152">
            <wp:extent cx="4500000" cy="3032739"/>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0000" cy="3032739"/>
                    </a:xfrm>
                    <a:prstGeom prst="rect">
                      <a:avLst/>
                    </a:prstGeom>
                    <a:noFill/>
                    <a:ln>
                      <a:noFill/>
                    </a:ln>
                  </pic:spPr>
                </pic:pic>
              </a:graphicData>
            </a:graphic>
          </wp:inline>
        </w:drawing>
      </w:r>
    </w:p>
    <w:p w14:paraId="5D4A6FA3" w14:textId="4D56AECA" w:rsidR="009A5F5B" w:rsidRPr="002336F2" w:rsidRDefault="009A5F5B" w:rsidP="002336F2">
      <w:pPr>
        <w:spacing w:before="0"/>
        <w:rPr>
          <w:szCs w:val="22"/>
        </w:rPr>
      </w:pPr>
      <w:r w:rsidRPr="002336F2">
        <w:rPr>
          <w:szCs w:val="22"/>
        </w:rPr>
        <w:t xml:space="preserve">Wenn die Verarbeitung abgeschlossen ist, öffnet sich eine weitere Dateiauswahlbox, um den Speicherort auszuwählen, an dem </w:t>
      </w:r>
      <w:del w:id="214" w:author="rolf" w:date="2020-08-29T20:42:00Z">
        <w:r w:rsidRPr="002336F2" w:rsidDel="00710C14">
          <w:rPr>
            <w:szCs w:val="22"/>
          </w:rPr>
          <w:delText xml:space="preserve">der </w:delText>
        </w:r>
      </w:del>
      <w:ins w:id="215" w:author="rolf" w:date="2020-08-29T20:42:00Z">
        <w:r w:rsidR="00710C14" w:rsidRPr="002336F2">
          <w:rPr>
            <w:szCs w:val="22"/>
          </w:rPr>
          <w:t>d</w:t>
        </w:r>
        <w:r w:rsidR="00710C14">
          <w:rPr>
            <w:szCs w:val="22"/>
          </w:rPr>
          <w:t>as</w:t>
        </w:r>
        <w:r w:rsidR="00710C14" w:rsidRPr="002336F2">
          <w:rPr>
            <w:szCs w:val="22"/>
          </w:rPr>
          <w:t xml:space="preserve"> </w:t>
        </w:r>
      </w:ins>
      <w:r w:rsidRPr="002336F2">
        <w:rPr>
          <w:szCs w:val="22"/>
        </w:rPr>
        <w:t xml:space="preserve">Master-Frame als 16bit .png (oder .tiff oder .fits)-Datei gespeichert werden soll. Wenn Sie </w:t>
      </w:r>
      <w:del w:id="216" w:author="rolf" w:date="2020-08-29T20:42:00Z">
        <w:r w:rsidRPr="002336F2" w:rsidDel="00710C14">
          <w:rPr>
            <w:szCs w:val="22"/>
          </w:rPr>
          <w:delText xml:space="preserve">den </w:delText>
        </w:r>
      </w:del>
      <w:ins w:id="217" w:author="rolf" w:date="2020-08-29T20:42:00Z">
        <w:r w:rsidR="00710C14" w:rsidRPr="002336F2">
          <w:rPr>
            <w:szCs w:val="22"/>
          </w:rPr>
          <w:t>d</w:t>
        </w:r>
        <w:r w:rsidR="00710C14">
          <w:rPr>
            <w:szCs w:val="22"/>
          </w:rPr>
          <w:t>as</w:t>
        </w:r>
        <w:r w:rsidR="00710C14" w:rsidRPr="002336F2">
          <w:rPr>
            <w:szCs w:val="22"/>
          </w:rPr>
          <w:t xml:space="preserve"> </w:t>
        </w:r>
      </w:ins>
      <w:r w:rsidRPr="002336F2">
        <w:rPr>
          <w:szCs w:val="22"/>
        </w:rPr>
        <w:t xml:space="preserve">Master-Frame nicht speichern möchten, drücken Sie einfach </w:t>
      </w:r>
      <w:r w:rsidR="00962276">
        <w:rPr>
          <w:szCs w:val="22"/>
        </w:rPr>
        <w:t xml:space="preserve">“cancel”. </w:t>
      </w:r>
      <w:r w:rsidRPr="002336F2">
        <w:rPr>
          <w:szCs w:val="22"/>
        </w:rPr>
        <w:t xml:space="preserve">In diesem Fall wird das </w:t>
      </w:r>
      <w:ins w:id="218" w:author="rolf" w:date="2020-08-29T20:43:00Z">
        <w:r w:rsidR="00710C14" w:rsidRPr="002336F2">
          <w:rPr>
            <w:szCs w:val="22"/>
          </w:rPr>
          <w:t xml:space="preserve">Master-Frame </w:t>
        </w:r>
      </w:ins>
      <w:del w:id="219" w:author="rolf" w:date="2020-08-29T20:43:00Z">
        <w:r w:rsidRPr="002336F2" w:rsidDel="00710C14">
          <w:rPr>
            <w:szCs w:val="22"/>
          </w:rPr>
          <w:delText xml:space="preserve">Masterbild </w:delText>
        </w:r>
      </w:del>
      <w:r w:rsidRPr="002336F2">
        <w:rPr>
          <w:szCs w:val="22"/>
        </w:rPr>
        <w:t xml:space="preserve">für die </w:t>
      </w:r>
      <w:proofErr w:type="spellStart"/>
      <w:r w:rsidRPr="002336F2">
        <w:rPr>
          <w:szCs w:val="22"/>
        </w:rPr>
        <w:t>Bildkalibrierung</w:t>
      </w:r>
      <w:proofErr w:type="spellEnd"/>
      <w:r w:rsidRPr="002336F2">
        <w:rPr>
          <w:szCs w:val="22"/>
        </w:rPr>
        <w:t xml:space="preserve"> während dieser PSS-Version noch im Speicher gehalten.</w:t>
      </w:r>
    </w:p>
    <w:p w14:paraId="6E0403F6" w14:textId="704771CE" w:rsidR="00C224DA" w:rsidRPr="002336F2" w:rsidRDefault="00C224DA" w:rsidP="003568D0">
      <w:pPr>
        <w:spacing w:before="0"/>
        <w:jc w:val="center"/>
        <w:rPr>
          <w:szCs w:val="22"/>
        </w:rPr>
      </w:pPr>
    </w:p>
    <w:p w14:paraId="6E3F7A91" w14:textId="07754D20" w:rsidR="00354B88" w:rsidRPr="002336F2" w:rsidRDefault="00354B88" w:rsidP="004E3A96">
      <w:pPr>
        <w:spacing w:before="0" w:after="240"/>
        <w:rPr>
          <w:szCs w:val="22"/>
        </w:rPr>
      </w:pPr>
      <w:r w:rsidRPr="002336F2">
        <w:rPr>
          <w:noProof/>
          <w:szCs w:val="22"/>
          <w:lang w:eastAsia="de-DE"/>
        </w:rPr>
        <w:lastRenderedPageBreak/>
        <w:drawing>
          <wp:inline distT="0" distB="0" distL="0" distR="0" wp14:anchorId="55515363" wp14:editId="5441E4DD">
            <wp:extent cx="5134086" cy="28800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4086" cy="2880000"/>
                    </a:xfrm>
                    <a:prstGeom prst="rect">
                      <a:avLst/>
                    </a:prstGeom>
                    <a:noFill/>
                    <a:ln>
                      <a:noFill/>
                    </a:ln>
                  </pic:spPr>
                </pic:pic>
              </a:graphicData>
            </a:graphic>
          </wp:inline>
        </w:drawing>
      </w:r>
    </w:p>
    <w:p w14:paraId="46F1BFD3" w14:textId="270B0A5C" w:rsidR="004E3A96" w:rsidRDefault="00354B88" w:rsidP="002336F2">
      <w:pPr>
        <w:spacing w:before="0"/>
        <w:rPr>
          <w:szCs w:val="22"/>
        </w:rPr>
      </w:pPr>
      <w:r w:rsidRPr="002336F2">
        <w:rPr>
          <w:szCs w:val="22"/>
        </w:rPr>
        <w:t>Die Kalibrierung in PSS kann entweder mit Dark</w:t>
      </w:r>
      <w:ins w:id="220" w:author="rolf" w:date="2020-08-29T20:43:00Z">
        <w:r w:rsidR="00710C14">
          <w:rPr>
            <w:szCs w:val="22"/>
          </w:rPr>
          <w:t>-</w:t>
        </w:r>
      </w:ins>
      <w:del w:id="221" w:author="rolf" w:date="2020-08-29T20:43:00Z">
        <w:r w:rsidRPr="002336F2" w:rsidDel="00710C14">
          <w:rPr>
            <w:szCs w:val="22"/>
          </w:rPr>
          <w:delText xml:space="preserve"> </w:delText>
        </w:r>
      </w:del>
      <w:r w:rsidRPr="002336F2">
        <w:rPr>
          <w:szCs w:val="22"/>
        </w:rPr>
        <w:t>Frame- oder Flat</w:t>
      </w:r>
      <w:ins w:id="222" w:author="rolf" w:date="2020-08-29T20:43:00Z">
        <w:r w:rsidR="00710C14">
          <w:rPr>
            <w:szCs w:val="22"/>
          </w:rPr>
          <w:t>-</w:t>
        </w:r>
      </w:ins>
      <w:del w:id="223" w:author="rolf" w:date="2020-08-29T20:43:00Z">
        <w:r w:rsidRPr="002336F2" w:rsidDel="00710C14">
          <w:rPr>
            <w:szCs w:val="22"/>
          </w:rPr>
          <w:delText xml:space="preserve"> </w:delText>
        </w:r>
      </w:del>
      <w:r w:rsidRPr="002336F2">
        <w:rPr>
          <w:szCs w:val="22"/>
        </w:rPr>
        <w:t xml:space="preserve">Frame-Korrektur oder mit beiden durchgeführt werden. Im letzteren Fall muss zuerst </w:t>
      </w:r>
      <w:del w:id="224" w:author="rolf" w:date="2020-08-29T20:43:00Z">
        <w:r w:rsidRPr="002336F2" w:rsidDel="00710C14">
          <w:rPr>
            <w:szCs w:val="22"/>
          </w:rPr>
          <w:delText xml:space="preserve">der </w:delText>
        </w:r>
      </w:del>
      <w:ins w:id="225" w:author="rolf" w:date="2020-08-29T20:43:00Z">
        <w:r w:rsidR="00710C14" w:rsidRPr="002336F2">
          <w:rPr>
            <w:szCs w:val="22"/>
          </w:rPr>
          <w:t>d</w:t>
        </w:r>
        <w:r w:rsidR="00710C14">
          <w:rPr>
            <w:szCs w:val="22"/>
          </w:rPr>
          <w:t>as</w:t>
        </w:r>
        <w:r w:rsidR="00710C14" w:rsidRPr="002336F2">
          <w:rPr>
            <w:szCs w:val="22"/>
          </w:rPr>
          <w:t xml:space="preserve"> </w:t>
        </w:r>
      </w:ins>
      <w:r w:rsidRPr="002336F2">
        <w:rPr>
          <w:szCs w:val="22"/>
        </w:rPr>
        <w:t xml:space="preserve">Master-Dark-Frame erstellt werden. Auf diese Weise wird </w:t>
      </w:r>
      <w:del w:id="226" w:author="rolf" w:date="2020-08-29T20:43:00Z">
        <w:r w:rsidRPr="002336F2" w:rsidDel="00710C14">
          <w:rPr>
            <w:szCs w:val="22"/>
          </w:rPr>
          <w:delText xml:space="preserve">er </w:delText>
        </w:r>
      </w:del>
      <w:ins w:id="227" w:author="rolf" w:date="2020-08-29T20:43:00Z">
        <w:r w:rsidR="00710C14">
          <w:rPr>
            <w:szCs w:val="22"/>
          </w:rPr>
          <w:t>es</w:t>
        </w:r>
        <w:r w:rsidR="00710C14" w:rsidRPr="002336F2">
          <w:rPr>
            <w:szCs w:val="22"/>
          </w:rPr>
          <w:t xml:space="preserve"> </w:t>
        </w:r>
      </w:ins>
      <w:r w:rsidRPr="002336F2">
        <w:rPr>
          <w:szCs w:val="22"/>
        </w:rPr>
        <w:t xml:space="preserve">bereits verwendet, wenn </w:t>
      </w:r>
      <w:del w:id="228" w:author="rolf" w:date="2020-08-29T20:44:00Z">
        <w:r w:rsidRPr="002336F2" w:rsidDel="00710C14">
          <w:rPr>
            <w:szCs w:val="22"/>
          </w:rPr>
          <w:delText xml:space="preserve">der </w:delText>
        </w:r>
      </w:del>
      <w:ins w:id="229" w:author="rolf" w:date="2020-08-29T20:44:00Z">
        <w:r w:rsidR="00710C14" w:rsidRPr="002336F2">
          <w:rPr>
            <w:szCs w:val="22"/>
          </w:rPr>
          <w:t>d</w:t>
        </w:r>
        <w:r w:rsidR="00710C14">
          <w:rPr>
            <w:szCs w:val="22"/>
          </w:rPr>
          <w:t>as</w:t>
        </w:r>
        <w:r w:rsidR="00710C14" w:rsidRPr="002336F2">
          <w:rPr>
            <w:szCs w:val="22"/>
          </w:rPr>
          <w:t xml:space="preserve"> </w:t>
        </w:r>
      </w:ins>
      <w:r w:rsidRPr="002336F2">
        <w:rPr>
          <w:szCs w:val="22"/>
        </w:rPr>
        <w:t>Master-</w:t>
      </w:r>
      <w:ins w:id="230" w:author="rolf" w:date="2020-08-29T20:44:00Z">
        <w:r w:rsidR="00710C14" w:rsidRPr="00710C14">
          <w:rPr>
            <w:szCs w:val="22"/>
          </w:rPr>
          <w:t xml:space="preserve"> </w:t>
        </w:r>
        <w:r w:rsidR="00710C14" w:rsidRPr="002336F2">
          <w:rPr>
            <w:szCs w:val="22"/>
          </w:rPr>
          <w:t>Flat</w:t>
        </w:r>
        <w:r w:rsidR="00710C14">
          <w:rPr>
            <w:szCs w:val="22"/>
          </w:rPr>
          <w:t>-</w:t>
        </w:r>
        <w:r w:rsidR="00710C14" w:rsidRPr="002336F2">
          <w:rPr>
            <w:szCs w:val="22"/>
          </w:rPr>
          <w:t>Frame</w:t>
        </w:r>
      </w:ins>
      <w:del w:id="231" w:author="rolf" w:date="2020-08-29T20:44:00Z">
        <w:r w:rsidRPr="002336F2" w:rsidDel="00710C14">
          <w:rPr>
            <w:szCs w:val="22"/>
          </w:rPr>
          <w:delText>Dunkelrahmen</w:delText>
        </w:r>
      </w:del>
      <w:r w:rsidRPr="002336F2">
        <w:rPr>
          <w:szCs w:val="22"/>
        </w:rPr>
        <w:t xml:space="preserve"> verarbeitet wird.</w:t>
      </w:r>
    </w:p>
    <w:p w14:paraId="26963B66" w14:textId="6D993D2B" w:rsidR="004E3A96" w:rsidRDefault="00354B88" w:rsidP="002336F2">
      <w:pPr>
        <w:spacing w:before="0"/>
        <w:rPr>
          <w:szCs w:val="22"/>
        </w:rPr>
      </w:pPr>
      <w:r w:rsidRPr="002336F2">
        <w:rPr>
          <w:szCs w:val="22"/>
        </w:rPr>
        <w:t xml:space="preserve">Wenn Master-Dark-Frames oder Master-Flat-Frames auf der Festplatte gespeichert wurden, können sie bei einer späteren PSS-Sitzung über die Menüeinträge </w:t>
      </w:r>
      <w:r w:rsidR="00B33FB6">
        <w:rPr>
          <w:szCs w:val="22"/>
        </w:rPr>
        <w:t xml:space="preserve">“Load master dark frame” </w:t>
      </w:r>
      <w:r w:rsidRPr="002336F2">
        <w:rPr>
          <w:szCs w:val="22"/>
        </w:rPr>
        <w:t xml:space="preserve">bzw. </w:t>
      </w:r>
      <w:r w:rsidR="00B33FB6">
        <w:rPr>
          <w:szCs w:val="22"/>
        </w:rPr>
        <w:t xml:space="preserve">“Load </w:t>
      </w:r>
      <w:proofErr w:type="spellStart"/>
      <w:r w:rsidR="00B33FB6">
        <w:rPr>
          <w:szCs w:val="22"/>
        </w:rPr>
        <w:t>master</w:t>
      </w:r>
      <w:proofErr w:type="spellEnd"/>
      <w:r w:rsidR="00B33FB6">
        <w:rPr>
          <w:szCs w:val="22"/>
        </w:rPr>
        <w:t xml:space="preserve"> flat </w:t>
      </w:r>
      <w:proofErr w:type="spellStart"/>
      <w:r w:rsidR="00B33FB6">
        <w:rPr>
          <w:szCs w:val="22"/>
        </w:rPr>
        <w:t>frame</w:t>
      </w:r>
      <w:proofErr w:type="spellEnd"/>
      <w:r w:rsidR="00B33FB6">
        <w:rPr>
          <w:szCs w:val="22"/>
        </w:rPr>
        <w:t xml:space="preserve">” </w:t>
      </w:r>
      <w:del w:id="232" w:author="rolf" w:date="2020-08-29T20:45:00Z">
        <w:r w:rsidRPr="002336F2" w:rsidDel="00710C14">
          <w:rPr>
            <w:szCs w:val="22"/>
          </w:rPr>
          <w:delText xml:space="preserve">laden" </w:delText>
        </w:r>
      </w:del>
      <w:r w:rsidRPr="002336F2">
        <w:rPr>
          <w:szCs w:val="22"/>
        </w:rPr>
        <w:t>wieder geladen werden. Es ist daher nicht erforderlich, sie von den Eingabevideos erneut zu verarbeiten.</w:t>
      </w:r>
    </w:p>
    <w:p w14:paraId="73501C52" w14:textId="7471E338" w:rsidR="00354B88" w:rsidRPr="002336F2" w:rsidRDefault="00354B88" w:rsidP="002336F2">
      <w:pPr>
        <w:spacing w:before="0"/>
        <w:rPr>
          <w:szCs w:val="22"/>
        </w:rPr>
      </w:pPr>
      <w:r w:rsidRPr="002336F2">
        <w:rPr>
          <w:szCs w:val="22"/>
        </w:rPr>
        <w:t xml:space="preserve">Sowohl Master-Frames als auch das für das Stacking verwendete Eingabematerial müssen hinsichtlich der Pixelabmessungen und des Farbtyps (Farbe vs. Monochrom) übereinstimmen. Wenn z. B. ein Master-Flat-Frame nach einem </w:t>
      </w:r>
      <w:del w:id="233" w:author="rolf" w:date="2020-08-29T20:45:00Z">
        <w:r w:rsidRPr="002336F2" w:rsidDel="00710C14">
          <w:rPr>
            <w:szCs w:val="22"/>
          </w:rPr>
          <w:delText>nicht übereinstimmenden</w:delText>
        </w:r>
      </w:del>
      <w:ins w:id="234" w:author="rolf" w:date="2020-08-29T20:45:00Z">
        <w:r w:rsidR="00710C14">
          <w:rPr>
            <w:szCs w:val="22"/>
          </w:rPr>
          <w:t>andersartigen</w:t>
        </w:r>
      </w:ins>
      <w:r w:rsidRPr="002336F2">
        <w:rPr>
          <w:szCs w:val="22"/>
        </w:rPr>
        <w:t xml:space="preserve"> Master-Dark-Frame geladen wird, wird </w:t>
      </w:r>
      <w:del w:id="235" w:author="rolf" w:date="2020-08-29T20:45:00Z">
        <w:r w:rsidRPr="002336F2" w:rsidDel="00710C14">
          <w:rPr>
            <w:szCs w:val="22"/>
          </w:rPr>
          <w:delText xml:space="preserve">der </w:delText>
        </w:r>
      </w:del>
      <w:ins w:id="236" w:author="rolf" w:date="2020-08-29T20:45:00Z">
        <w:r w:rsidR="00710C14" w:rsidRPr="002336F2">
          <w:rPr>
            <w:szCs w:val="22"/>
          </w:rPr>
          <w:t>d</w:t>
        </w:r>
        <w:r w:rsidR="00710C14">
          <w:rPr>
            <w:szCs w:val="22"/>
          </w:rPr>
          <w:t xml:space="preserve">as </w:t>
        </w:r>
      </w:ins>
      <w:r w:rsidRPr="002336F2">
        <w:rPr>
          <w:szCs w:val="22"/>
        </w:rPr>
        <w:t xml:space="preserve">Dark-Frame automatisch deaktiviert und nur </w:t>
      </w:r>
      <w:del w:id="237" w:author="rolf" w:date="2020-08-29T20:46:00Z">
        <w:r w:rsidRPr="002336F2" w:rsidDel="00710C14">
          <w:rPr>
            <w:szCs w:val="22"/>
          </w:rPr>
          <w:delText xml:space="preserve">der </w:delText>
        </w:r>
      </w:del>
      <w:ins w:id="238" w:author="rolf" w:date="2020-08-29T20:46:00Z">
        <w:r w:rsidR="00710C14" w:rsidRPr="002336F2">
          <w:rPr>
            <w:szCs w:val="22"/>
          </w:rPr>
          <w:t>d</w:t>
        </w:r>
        <w:r w:rsidR="00710C14">
          <w:rPr>
            <w:szCs w:val="22"/>
          </w:rPr>
          <w:t>as</w:t>
        </w:r>
        <w:r w:rsidR="00710C14" w:rsidRPr="002336F2">
          <w:rPr>
            <w:szCs w:val="22"/>
          </w:rPr>
          <w:t xml:space="preserve"> </w:t>
        </w:r>
      </w:ins>
      <w:r w:rsidRPr="002336F2">
        <w:rPr>
          <w:szCs w:val="22"/>
        </w:rPr>
        <w:t>Flat-Frame bleibt aktiv.</w:t>
      </w:r>
    </w:p>
    <w:p w14:paraId="635B79E3" w14:textId="06DCE878" w:rsidR="00354B88" w:rsidRPr="002336F2" w:rsidRDefault="00354B88" w:rsidP="002336F2">
      <w:pPr>
        <w:spacing w:before="0"/>
        <w:rPr>
          <w:szCs w:val="22"/>
        </w:rPr>
      </w:pPr>
      <w:r w:rsidRPr="002336F2">
        <w:rPr>
          <w:szCs w:val="22"/>
        </w:rPr>
        <w:t xml:space="preserve">Die Master-Frames müssen mit dem eingegebenen </w:t>
      </w:r>
      <w:proofErr w:type="spellStart"/>
      <w:r w:rsidRPr="002336F2">
        <w:rPr>
          <w:szCs w:val="22"/>
        </w:rPr>
        <w:t>Stacking</w:t>
      </w:r>
      <w:proofErr w:type="spellEnd"/>
      <w:r w:rsidRPr="002336F2">
        <w:rPr>
          <w:szCs w:val="22"/>
        </w:rPr>
        <w:t>-</w:t>
      </w:r>
      <w:del w:id="239" w:author="rolf" w:date="2020-08-29T20:46:00Z">
        <w:r w:rsidRPr="002336F2" w:rsidDel="00710C14">
          <w:rPr>
            <w:szCs w:val="22"/>
          </w:rPr>
          <w:delText xml:space="preserve">Auftrag </w:delText>
        </w:r>
      </w:del>
      <w:ins w:id="240" w:author="rolf" w:date="2020-08-29T20:46:00Z">
        <w:r w:rsidR="00710C14">
          <w:rPr>
            <w:szCs w:val="22"/>
          </w:rPr>
          <w:t>Job</w:t>
        </w:r>
        <w:r w:rsidR="00710C14" w:rsidRPr="002336F2">
          <w:rPr>
            <w:szCs w:val="22"/>
          </w:rPr>
          <w:t xml:space="preserve"> </w:t>
        </w:r>
      </w:ins>
      <w:r w:rsidRPr="002336F2">
        <w:rPr>
          <w:szCs w:val="22"/>
        </w:rPr>
        <w:t>auch hinsichtlich der verwendeten De-</w:t>
      </w:r>
      <w:proofErr w:type="spellStart"/>
      <w:r w:rsidRPr="002336F2">
        <w:rPr>
          <w:szCs w:val="22"/>
        </w:rPr>
        <w:t>Bayering</w:t>
      </w:r>
      <w:proofErr w:type="spellEnd"/>
      <w:r w:rsidRPr="002336F2">
        <w:rPr>
          <w:szCs w:val="22"/>
        </w:rPr>
        <w:t>-Op</w:t>
      </w:r>
      <w:del w:id="241" w:author="rolf" w:date="2020-08-29T20:46:00Z">
        <w:r w:rsidRPr="002336F2" w:rsidDel="00710C14">
          <w:rPr>
            <w:szCs w:val="22"/>
          </w:rPr>
          <w:delText>era</w:delText>
        </w:r>
      </w:del>
      <w:r w:rsidRPr="002336F2">
        <w:rPr>
          <w:szCs w:val="22"/>
        </w:rPr>
        <w:t xml:space="preserve">tion kompatibel sein (siehe nächster Abschnitt). Es ist daher wichtig, bei der Erstellung der </w:t>
      </w:r>
      <w:ins w:id="242" w:author="rolf" w:date="2020-08-29T20:46:00Z">
        <w:r w:rsidR="00710C14" w:rsidRPr="002336F2">
          <w:rPr>
            <w:szCs w:val="22"/>
          </w:rPr>
          <w:t>Master-Frames</w:t>
        </w:r>
        <w:r w:rsidR="00710C14" w:rsidRPr="002336F2" w:rsidDel="00710C14">
          <w:rPr>
            <w:szCs w:val="22"/>
          </w:rPr>
          <w:t xml:space="preserve"> </w:t>
        </w:r>
      </w:ins>
      <w:del w:id="243" w:author="rolf" w:date="2020-08-29T20:46:00Z">
        <w:r w:rsidRPr="002336F2" w:rsidDel="00710C14">
          <w:rPr>
            <w:szCs w:val="22"/>
          </w:rPr>
          <w:delText xml:space="preserve">Masterrahmen </w:delText>
        </w:r>
      </w:del>
      <w:r w:rsidRPr="002336F2">
        <w:rPr>
          <w:szCs w:val="22"/>
        </w:rPr>
        <w:t xml:space="preserve">und der Angabe der </w:t>
      </w:r>
      <w:proofErr w:type="spellStart"/>
      <w:r w:rsidRPr="002336F2">
        <w:rPr>
          <w:szCs w:val="22"/>
        </w:rPr>
        <w:t>Stacking</w:t>
      </w:r>
      <w:proofErr w:type="spellEnd"/>
      <w:r w:rsidRPr="002336F2">
        <w:rPr>
          <w:szCs w:val="22"/>
        </w:rPr>
        <w:t>-</w:t>
      </w:r>
      <w:del w:id="244" w:author="rolf" w:date="2020-08-29T20:47:00Z">
        <w:r w:rsidRPr="002336F2" w:rsidDel="00710C14">
          <w:rPr>
            <w:szCs w:val="22"/>
          </w:rPr>
          <w:delText xml:space="preserve">Aufträge </w:delText>
        </w:r>
      </w:del>
      <w:ins w:id="245" w:author="rolf" w:date="2020-08-29T20:47:00Z">
        <w:r w:rsidR="00710C14">
          <w:rPr>
            <w:szCs w:val="22"/>
          </w:rPr>
          <w:t>Jobs</w:t>
        </w:r>
        <w:r w:rsidR="00710C14" w:rsidRPr="002336F2">
          <w:rPr>
            <w:szCs w:val="22"/>
          </w:rPr>
          <w:t xml:space="preserve"> </w:t>
        </w:r>
      </w:ins>
      <w:r w:rsidRPr="002336F2">
        <w:rPr>
          <w:szCs w:val="22"/>
        </w:rPr>
        <w:t xml:space="preserve">dieselbe Option zu wählen. Wenn Sie eine </w:t>
      </w:r>
      <w:del w:id="246" w:author="rolf" w:date="2020-08-29T20:47:00Z">
        <w:r w:rsidRPr="002336F2" w:rsidDel="00710C14">
          <w:rPr>
            <w:szCs w:val="22"/>
          </w:rPr>
          <w:delText>Dunkel</w:delText>
        </w:r>
      </w:del>
      <w:ins w:id="247" w:author="rolf" w:date="2020-08-29T20:47:00Z">
        <w:r w:rsidR="00710C14">
          <w:rPr>
            <w:szCs w:val="22"/>
          </w:rPr>
          <w:t>Dark</w:t>
        </w:r>
      </w:ins>
      <w:r w:rsidRPr="002336F2">
        <w:rPr>
          <w:szCs w:val="22"/>
        </w:rPr>
        <w:t>-/</w:t>
      </w:r>
      <w:ins w:id="248" w:author="rolf" w:date="2020-08-29T20:47:00Z">
        <w:r w:rsidR="00710C14" w:rsidRPr="002336F2">
          <w:rPr>
            <w:szCs w:val="22"/>
          </w:rPr>
          <w:t>Flat</w:t>
        </w:r>
        <w:r w:rsidR="00710C14">
          <w:rPr>
            <w:szCs w:val="22"/>
          </w:rPr>
          <w:t>-</w:t>
        </w:r>
        <w:r w:rsidR="00710C14" w:rsidRPr="002336F2">
          <w:rPr>
            <w:szCs w:val="22"/>
          </w:rPr>
          <w:t>Frame-Korr</w:t>
        </w:r>
        <w:r w:rsidR="00710C14">
          <w:rPr>
            <w:szCs w:val="22"/>
          </w:rPr>
          <w:t>ektur</w:t>
        </w:r>
      </w:ins>
      <w:del w:id="249" w:author="rolf" w:date="2020-08-29T20:47:00Z">
        <w:r w:rsidRPr="002336F2" w:rsidDel="00710C14">
          <w:rPr>
            <w:szCs w:val="22"/>
          </w:rPr>
          <w:delText>Flachbildkorrektur</w:delText>
        </w:r>
      </w:del>
      <w:r w:rsidRPr="002336F2">
        <w:rPr>
          <w:szCs w:val="22"/>
        </w:rPr>
        <w:t xml:space="preserve"> anwenden möchten, ist es keine gute Idee, die De-Bayering-Option </w:t>
      </w:r>
      <w:r w:rsidR="00B33FB6">
        <w:rPr>
          <w:szCs w:val="22"/>
        </w:rPr>
        <w:t xml:space="preserve">“Auto detect color” </w:t>
      </w:r>
      <w:r w:rsidRPr="002336F2">
        <w:rPr>
          <w:szCs w:val="22"/>
        </w:rPr>
        <w:t xml:space="preserve">zu verwenden, da diese Option möglicherweise unterschiedliche Einstellungen für die </w:t>
      </w:r>
      <w:ins w:id="250" w:author="rolf" w:date="2020-08-29T20:47:00Z">
        <w:r w:rsidR="00710C14" w:rsidRPr="002336F2">
          <w:rPr>
            <w:szCs w:val="22"/>
          </w:rPr>
          <w:t>Master-Frames</w:t>
        </w:r>
        <w:r w:rsidR="00710C14" w:rsidRPr="002336F2" w:rsidDel="00710C14">
          <w:rPr>
            <w:szCs w:val="22"/>
          </w:rPr>
          <w:t xml:space="preserve"> </w:t>
        </w:r>
      </w:ins>
      <w:del w:id="251" w:author="rolf" w:date="2020-08-29T20:47:00Z">
        <w:r w:rsidRPr="002336F2" w:rsidDel="00710C14">
          <w:rPr>
            <w:szCs w:val="22"/>
          </w:rPr>
          <w:delText xml:space="preserve">Masterrahmen </w:delText>
        </w:r>
      </w:del>
      <w:r w:rsidRPr="002336F2">
        <w:rPr>
          <w:szCs w:val="22"/>
        </w:rPr>
        <w:t xml:space="preserve">und den </w:t>
      </w:r>
      <w:proofErr w:type="spellStart"/>
      <w:r w:rsidRPr="002336F2">
        <w:rPr>
          <w:szCs w:val="22"/>
        </w:rPr>
        <w:t>Stacking</w:t>
      </w:r>
      <w:proofErr w:type="spellEnd"/>
      <w:r w:rsidRPr="002336F2">
        <w:rPr>
          <w:szCs w:val="22"/>
        </w:rPr>
        <w:t>-</w:t>
      </w:r>
      <w:del w:id="252" w:author="rolf" w:date="2020-08-29T20:48:00Z">
        <w:r w:rsidRPr="002336F2" w:rsidDel="00710C14">
          <w:rPr>
            <w:szCs w:val="22"/>
          </w:rPr>
          <w:delText xml:space="preserve">Eingang </w:delText>
        </w:r>
      </w:del>
      <w:ins w:id="253" w:author="rolf" w:date="2020-08-29T20:48:00Z">
        <w:r w:rsidR="00710C14">
          <w:rPr>
            <w:szCs w:val="22"/>
          </w:rPr>
          <w:t>Input</w:t>
        </w:r>
        <w:r w:rsidR="00710C14" w:rsidRPr="002336F2">
          <w:rPr>
            <w:szCs w:val="22"/>
          </w:rPr>
          <w:t xml:space="preserve"> </w:t>
        </w:r>
      </w:ins>
      <w:r w:rsidRPr="002336F2">
        <w:rPr>
          <w:szCs w:val="22"/>
        </w:rPr>
        <w:t xml:space="preserve">wählt. Wählen Sie stattdessen die entsprechende Einstellung manuell aus: Über das Menü </w:t>
      </w:r>
      <w:r w:rsidR="00B33FB6">
        <w:rPr>
          <w:szCs w:val="22"/>
        </w:rPr>
        <w:t xml:space="preserve">“Edit / Edit configuration” </w:t>
      </w:r>
      <w:r w:rsidRPr="002336F2">
        <w:rPr>
          <w:szCs w:val="22"/>
        </w:rPr>
        <w:t xml:space="preserve">vor der Erstellung des </w:t>
      </w:r>
      <w:ins w:id="254" w:author="rolf" w:date="2020-08-29T20:48:00Z">
        <w:r w:rsidR="00710C14" w:rsidRPr="002336F2">
          <w:rPr>
            <w:szCs w:val="22"/>
          </w:rPr>
          <w:t>Master-Frames</w:t>
        </w:r>
        <w:r w:rsidR="00710C14" w:rsidRPr="002336F2" w:rsidDel="00710C14">
          <w:rPr>
            <w:szCs w:val="22"/>
          </w:rPr>
          <w:t xml:space="preserve"> </w:t>
        </w:r>
      </w:ins>
      <w:del w:id="255" w:author="rolf" w:date="2020-08-29T20:48:00Z">
        <w:r w:rsidRPr="002336F2" w:rsidDel="00710C14">
          <w:rPr>
            <w:szCs w:val="22"/>
          </w:rPr>
          <w:delText xml:space="preserve">Masterrahmens </w:delText>
        </w:r>
      </w:del>
      <w:r w:rsidRPr="002336F2">
        <w:rPr>
          <w:szCs w:val="22"/>
        </w:rPr>
        <w:t xml:space="preserve">und über das Kontextmenü auf dem/den </w:t>
      </w:r>
      <w:proofErr w:type="spellStart"/>
      <w:r w:rsidRPr="002336F2">
        <w:rPr>
          <w:szCs w:val="22"/>
        </w:rPr>
        <w:t>Stacking</w:t>
      </w:r>
      <w:proofErr w:type="spellEnd"/>
      <w:r w:rsidRPr="002336F2">
        <w:rPr>
          <w:szCs w:val="22"/>
        </w:rPr>
        <w:t>-</w:t>
      </w:r>
      <w:del w:id="256" w:author="rolf" w:date="2020-08-29T20:48:00Z">
        <w:r w:rsidRPr="002336F2" w:rsidDel="00710C14">
          <w:rPr>
            <w:szCs w:val="22"/>
          </w:rPr>
          <w:delText>Auftrag</w:delText>
        </w:r>
      </w:del>
      <w:ins w:id="257" w:author="rolf" w:date="2020-08-29T20:48:00Z">
        <w:r w:rsidR="00710C14">
          <w:rPr>
            <w:szCs w:val="22"/>
          </w:rPr>
          <w:t>Job</w:t>
        </w:r>
      </w:ins>
      <w:r w:rsidRPr="002336F2">
        <w:rPr>
          <w:szCs w:val="22"/>
        </w:rPr>
        <w:t>(</w:t>
      </w:r>
      <w:del w:id="258" w:author="rolf" w:date="2020-08-29T20:48:00Z">
        <w:r w:rsidRPr="002336F2" w:rsidDel="00710C14">
          <w:rPr>
            <w:szCs w:val="22"/>
          </w:rPr>
          <w:delText>en</w:delText>
        </w:r>
      </w:del>
      <w:ins w:id="259" w:author="rolf" w:date="2020-08-29T20:48:00Z">
        <w:r w:rsidR="00710C14">
          <w:rPr>
            <w:szCs w:val="22"/>
          </w:rPr>
          <w:t>s</w:t>
        </w:r>
      </w:ins>
      <w:r w:rsidRPr="002336F2">
        <w:rPr>
          <w:szCs w:val="22"/>
        </w:rPr>
        <w:t xml:space="preserve">) im </w:t>
      </w:r>
      <w:del w:id="260" w:author="rolf" w:date="2020-08-29T20:48:00Z">
        <w:r w:rsidRPr="002336F2" w:rsidDel="00710C14">
          <w:rPr>
            <w:szCs w:val="22"/>
          </w:rPr>
          <w:delText>Auftragslisten</w:delText>
        </w:r>
      </w:del>
      <w:ins w:id="261" w:author="rolf" w:date="2020-08-29T20:48:00Z">
        <w:r w:rsidR="00710C14">
          <w:rPr>
            <w:szCs w:val="22"/>
          </w:rPr>
          <w:t>Job</w:t>
        </w:r>
        <w:r w:rsidR="00710C14" w:rsidRPr="002336F2">
          <w:rPr>
            <w:szCs w:val="22"/>
          </w:rPr>
          <w:t>listen</w:t>
        </w:r>
      </w:ins>
      <w:r w:rsidRPr="002336F2">
        <w:rPr>
          <w:szCs w:val="22"/>
        </w:rPr>
        <w:t>-Editor.</w:t>
      </w:r>
    </w:p>
    <w:p w14:paraId="475FDC4C" w14:textId="05C009A0" w:rsidR="00354B88" w:rsidRPr="002336F2" w:rsidRDefault="00354B88" w:rsidP="002336F2">
      <w:pPr>
        <w:spacing w:before="0"/>
        <w:rPr>
          <w:szCs w:val="22"/>
        </w:rPr>
      </w:pPr>
      <w:r w:rsidRPr="002336F2">
        <w:rPr>
          <w:szCs w:val="22"/>
        </w:rPr>
        <w:t>Wenn passende Master-Dark</w:t>
      </w:r>
      <w:ins w:id="262" w:author="rolf" w:date="2020-08-29T20:48:00Z">
        <w:r w:rsidR="00710C14">
          <w:rPr>
            <w:szCs w:val="22"/>
          </w:rPr>
          <w:t xml:space="preserve">- </w:t>
        </w:r>
      </w:ins>
      <w:r w:rsidRPr="002336F2">
        <w:rPr>
          <w:szCs w:val="22"/>
        </w:rPr>
        <w:t>/</w:t>
      </w:r>
      <w:ins w:id="263" w:author="rolf" w:date="2020-08-29T20:48:00Z">
        <w:r w:rsidR="00710C14">
          <w:rPr>
            <w:szCs w:val="22"/>
          </w:rPr>
          <w:t xml:space="preserve"> </w:t>
        </w:r>
      </w:ins>
      <w:r w:rsidRPr="002336F2">
        <w:rPr>
          <w:szCs w:val="22"/>
        </w:rPr>
        <w:t xml:space="preserve">Flat-Frames erstellt oder geladen wurden, bevor die </w:t>
      </w:r>
      <w:proofErr w:type="spellStart"/>
      <w:r w:rsidRPr="002336F2">
        <w:rPr>
          <w:szCs w:val="22"/>
        </w:rPr>
        <w:t>Stacking</w:t>
      </w:r>
      <w:proofErr w:type="spellEnd"/>
      <w:r w:rsidRPr="002336F2">
        <w:rPr>
          <w:szCs w:val="22"/>
        </w:rPr>
        <w:t>-</w:t>
      </w:r>
      <w:del w:id="264" w:author="rolf" w:date="2020-08-29T20:49:00Z">
        <w:r w:rsidRPr="002336F2" w:rsidDel="00240AF3">
          <w:rPr>
            <w:szCs w:val="22"/>
          </w:rPr>
          <w:delText xml:space="preserve">Aufträge </w:delText>
        </w:r>
      </w:del>
      <w:ins w:id="265" w:author="rolf" w:date="2020-08-29T20:49:00Z">
        <w:r w:rsidR="00240AF3">
          <w:rPr>
            <w:szCs w:val="22"/>
          </w:rPr>
          <w:t>Jobs</w:t>
        </w:r>
        <w:r w:rsidR="00240AF3" w:rsidRPr="002336F2">
          <w:rPr>
            <w:szCs w:val="22"/>
          </w:rPr>
          <w:t xml:space="preserve"> </w:t>
        </w:r>
      </w:ins>
      <w:r w:rsidRPr="002336F2">
        <w:rPr>
          <w:szCs w:val="22"/>
        </w:rPr>
        <w:t xml:space="preserve">ausgeführt werden (siehe unten), werden sie zur Kalibrierung der </w:t>
      </w:r>
      <w:del w:id="266" w:author="rolf" w:date="2020-08-29T20:49:00Z">
        <w:r w:rsidRPr="002336F2" w:rsidDel="00240AF3">
          <w:rPr>
            <w:szCs w:val="22"/>
          </w:rPr>
          <w:delText xml:space="preserve">Eingangsrahmen </w:delText>
        </w:r>
      </w:del>
      <w:ins w:id="267" w:author="rolf" w:date="2020-08-29T20:49:00Z">
        <w:r w:rsidR="00240AF3">
          <w:rPr>
            <w:szCs w:val="22"/>
          </w:rPr>
          <w:t>Input-Bilder</w:t>
        </w:r>
        <w:r w:rsidR="00240AF3" w:rsidRPr="002336F2">
          <w:rPr>
            <w:szCs w:val="22"/>
          </w:rPr>
          <w:t xml:space="preserve"> </w:t>
        </w:r>
      </w:ins>
      <w:r w:rsidRPr="002336F2">
        <w:rPr>
          <w:szCs w:val="22"/>
        </w:rPr>
        <w:t xml:space="preserve">verwendet. Wenn die aktiven Master-Frames jedoch nicht mit </w:t>
      </w:r>
      <w:del w:id="268" w:author="rolf" w:date="2020-08-29T20:49:00Z">
        <w:r w:rsidRPr="002336F2" w:rsidDel="00240AF3">
          <w:rPr>
            <w:szCs w:val="22"/>
          </w:rPr>
          <w:delText xml:space="preserve">der </w:delText>
        </w:r>
      </w:del>
      <w:ins w:id="269" w:author="rolf" w:date="2020-08-29T20:49:00Z">
        <w:r w:rsidR="00240AF3" w:rsidRPr="002336F2">
          <w:rPr>
            <w:szCs w:val="22"/>
          </w:rPr>
          <w:t>de</w:t>
        </w:r>
        <w:r w:rsidR="00240AF3">
          <w:rPr>
            <w:szCs w:val="22"/>
          </w:rPr>
          <w:t>m</w:t>
        </w:r>
        <w:r w:rsidR="00240AF3" w:rsidRPr="002336F2">
          <w:rPr>
            <w:szCs w:val="22"/>
          </w:rPr>
          <w:t xml:space="preserve"> </w:t>
        </w:r>
      </w:ins>
      <w:proofErr w:type="spellStart"/>
      <w:r w:rsidRPr="002336F2">
        <w:rPr>
          <w:szCs w:val="22"/>
        </w:rPr>
        <w:t>Stacking</w:t>
      </w:r>
      <w:proofErr w:type="spellEnd"/>
      <w:r w:rsidRPr="002336F2">
        <w:rPr>
          <w:szCs w:val="22"/>
        </w:rPr>
        <w:t>-</w:t>
      </w:r>
      <w:del w:id="270" w:author="rolf" w:date="2020-08-29T20:49:00Z">
        <w:r w:rsidRPr="002336F2" w:rsidDel="00240AF3">
          <w:rPr>
            <w:szCs w:val="22"/>
          </w:rPr>
          <w:delText xml:space="preserve">Eingabe </w:delText>
        </w:r>
      </w:del>
      <w:ins w:id="271" w:author="rolf" w:date="2020-08-29T20:49:00Z">
        <w:r w:rsidR="00240AF3">
          <w:rPr>
            <w:szCs w:val="22"/>
          </w:rPr>
          <w:t>Input</w:t>
        </w:r>
        <w:r w:rsidR="00240AF3" w:rsidRPr="002336F2">
          <w:rPr>
            <w:szCs w:val="22"/>
          </w:rPr>
          <w:t xml:space="preserve"> </w:t>
        </w:r>
      </w:ins>
      <w:r w:rsidRPr="002336F2">
        <w:rPr>
          <w:szCs w:val="22"/>
        </w:rPr>
        <w:t>übereinstimmen, werden sie ignoriert.</w:t>
      </w:r>
    </w:p>
    <w:p w14:paraId="1CA93809" w14:textId="435B0FEC" w:rsidR="000C7221" w:rsidRDefault="000C7221" w:rsidP="002336F2">
      <w:pPr>
        <w:spacing w:before="0"/>
        <w:rPr>
          <w:b/>
          <w:bCs/>
          <w:sz w:val="26"/>
          <w:szCs w:val="26"/>
        </w:rPr>
      </w:pPr>
      <w:r w:rsidRPr="00240AF3">
        <w:rPr>
          <w:rFonts w:cs="Arial"/>
          <w:b/>
          <w:bCs/>
          <w:szCs w:val="22"/>
          <w:rPrChange w:id="272" w:author="rolf" w:date="2020-08-29T20:50:00Z">
            <w:rPr>
              <w:rFonts w:cs="Arial"/>
              <w:b/>
              <w:bCs/>
              <w:szCs w:val="22"/>
              <w:highlight w:val="yellow"/>
            </w:rPr>
          </w:rPrChange>
        </w:rPr>
        <w:t xml:space="preserve">4.3 </w:t>
      </w:r>
      <w:del w:id="273" w:author="rolf" w:date="2020-08-29T20:50:00Z">
        <w:r w:rsidRPr="00240AF3" w:rsidDel="00240AF3">
          <w:rPr>
            <w:rFonts w:cs="Arial"/>
            <w:b/>
            <w:bCs/>
            <w:szCs w:val="22"/>
            <w:rPrChange w:id="274" w:author="rolf" w:date="2020-08-29T20:50:00Z">
              <w:rPr>
                <w:rFonts w:cs="Arial"/>
                <w:b/>
                <w:bCs/>
                <w:szCs w:val="22"/>
                <w:highlight w:val="yellow"/>
              </w:rPr>
            </w:rPrChange>
          </w:rPr>
          <w:delText xml:space="preserve">Job </w:delText>
        </w:r>
      </w:del>
      <w:ins w:id="275" w:author="rolf" w:date="2020-08-29T20:50:00Z">
        <w:r w:rsidR="00240AF3" w:rsidRPr="00240AF3">
          <w:rPr>
            <w:rFonts w:cs="Arial"/>
            <w:b/>
            <w:bCs/>
            <w:szCs w:val="22"/>
            <w:rPrChange w:id="276" w:author="rolf" w:date="2020-08-29T20:50:00Z">
              <w:rPr>
                <w:rFonts w:cs="Arial"/>
                <w:b/>
                <w:bCs/>
                <w:szCs w:val="22"/>
                <w:highlight w:val="yellow"/>
              </w:rPr>
            </w:rPrChange>
          </w:rPr>
          <w:t>Job</w:t>
        </w:r>
        <w:r w:rsidR="00240AF3" w:rsidRPr="00240AF3">
          <w:rPr>
            <w:rFonts w:cs="Arial"/>
            <w:b/>
            <w:bCs/>
            <w:szCs w:val="22"/>
            <w:rPrChange w:id="277" w:author="rolf" w:date="2020-08-29T20:50:00Z">
              <w:rPr>
                <w:rFonts w:cs="Arial"/>
                <w:b/>
                <w:bCs/>
                <w:szCs w:val="22"/>
                <w:highlight w:val="yellow"/>
              </w:rPr>
            </w:rPrChange>
          </w:rPr>
          <w:t>-</w:t>
        </w:r>
      </w:ins>
      <w:del w:id="278" w:author="rolf" w:date="2020-08-29T20:50:00Z">
        <w:r w:rsidRPr="00240AF3" w:rsidDel="00240AF3">
          <w:rPr>
            <w:rFonts w:cs="Arial"/>
            <w:b/>
            <w:bCs/>
            <w:szCs w:val="22"/>
            <w:rPrChange w:id="279" w:author="rolf" w:date="2020-08-29T20:50:00Z">
              <w:rPr>
                <w:rFonts w:cs="Arial"/>
                <w:b/>
                <w:bCs/>
                <w:szCs w:val="22"/>
                <w:highlight w:val="yellow"/>
              </w:rPr>
            </w:rPrChange>
          </w:rPr>
          <w:delText xml:space="preserve">Specification </w:delText>
        </w:r>
      </w:del>
      <w:ins w:id="280" w:author="rolf" w:date="2020-08-29T20:50:00Z">
        <w:r w:rsidR="00240AF3" w:rsidRPr="00240AF3">
          <w:rPr>
            <w:rFonts w:cs="Arial"/>
            <w:b/>
            <w:bCs/>
            <w:szCs w:val="22"/>
            <w:rPrChange w:id="281" w:author="rolf" w:date="2020-08-29T20:50:00Z">
              <w:rPr>
                <w:rFonts w:cs="Arial"/>
                <w:b/>
                <w:bCs/>
                <w:szCs w:val="22"/>
                <w:highlight w:val="yellow"/>
              </w:rPr>
            </w:rPrChange>
          </w:rPr>
          <w:t>Eingabe</w:t>
        </w:r>
      </w:ins>
      <w:del w:id="282" w:author="rolf" w:date="2020-08-29T20:50:00Z">
        <w:r w:rsidRPr="00B33FB6" w:rsidDel="00240AF3">
          <w:rPr>
            <w:rFonts w:cs="Arial"/>
            <w:b/>
            <w:bCs/>
            <w:szCs w:val="22"/>
            <w:highlight w:val="yellow"/>
          </w:rPr>
          <w:delText>(WORKFLOW</w:delText>
        </w:r>
        <w:r w:rsidRPr="00B33FB6" w:rsidDel="00240AF3">
          <w:rPr>
            <w:b/>
            <w:bCs/>
            <w:sz w:val="26"/>
            <w:szCs w:val="26"/>
            <w:highlight w:val="yellow"/>
          </w:rPr>
          <w:delText>?)</w:delText>
        </w:r>
      </w:del>
    </w:p>
    <w:p w14:paraId="7530E474" w14:textId="5041D7B3" w:rsidR="00354B88" w:rsidRPr="002336F2" w:rsidRDefault="00354B88" w:rsidP="002336F2">
      <w:pPr>
        <w:spacing w:before="0"/>
        <w:rPr>
          <w:szCs w:val="22"/>
        </w:rPr>
      </w:pPr>
      <w:r w:rsidRPr="002336F2">
        <w:rPr>
          <w:szCs w:val="22"/>
        </w:rPr>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rsidR="00B33FB6">
        <w:rPr>
          <w:szCs w:val="22"/>
        </w:rPr>
        <w:t xml:space="preserve">“File / Open” </w:t>
      </w:r>
      <w:r w:rsidRPr="002336F2">
        <w:rPr>
          <w:szCs w:val="22"/>
        </w:rPr>
        <w:t xml:space="preserve">zu öffnen und die zu verarbeitenden </w:t>
      </w:r>
      <w:del w:id="283" w:author="rolf" w:date="2020-08-29T20:51:00Z">
        <w:r w:rsidRPr="002336F2" w:rsidDel="00240AF3">
          <w:rPr>
            <w:szCs w:val="22"/>
          </w:rPr>
          <w:delText xml:space="preserve">Aufträge </w:delText>
        </w:r>
      </w:del>
      <w:ins w:id="284" w:author="rolf" w:date="2020-08-29T20:51:00Z">
        <w:r w:rsidR="00240AF3">
          <w:rPr>
            <w:szCs w:val="22"/>
          </w:rPr>
          <w:t>Jobs</w:t>
        </w:r>
        <w:r w:rsidR="00240AF3" w:rsidRPr="002336F2">
          <w:rPr>
            <w:szCs w:val="22"/>
          </w:rPr>
          <w:t xml:space="preserve"> </w:t>
        </w:r>
      </w:ins>
      <w:r w:rsidRPr="002336F2">
        <w:rPr>
          <w:szCs w:val="22"/>
        </w:rPr>
        <w:t>zu definieren.</w:t>
      </w:r>
    </w:p>
    <w:p w14:paraId="4C9DE8BB" w14:textId="2DA2F366" w:rsidR="006304FD" w:rsidRPr="002336F2" w:rsidRDefault="006304FD" w:rsidP="002336F2">
      <w:pPr>
        <w:spacing w:before="0"/>
        <w:jc w:val="center"/>
        <w:rPr>
          <w:szCs w:val="22"/>
        </w:rPr>
      </w:pPr>
    </w:p>
    <w:p w14:paraId="56861BB3" w14:textId="7FE5E5E4" w:rsidR="006304FD" w:rsidRPr="002336F2" w:rsidRDefault="006304FD" w:rsidP="002336F2">
      <w:pPr>
        <w:spacing w:before="0"/>
        <w:jc w:val="center"/>
        <w:rPr>
          <w:szCs w:val="22"/>
        </w:rPr>
      </w:pPr>
    </w:p>
    <w:p w14:paraId="22FCAEA0" w14:textId="1F498951" w:rsidR="00354B88" w:rsidRPr="002336F2" w:rsidRDefault="00354B88" w:rsidP="000C7221">
      <w:pPr>
        <w:spacing w:before="0" w:after="240"/>
        <w:rPr>
          <w:szCs w:val="22"/>
        </w:rPr>
      </w:pPr>
      <w:r w:rsidRPr="002336F2">
        <w:rPr>
          <w:noProof/>
          <w:szCs w:val="22"/>
          <w:lang w:eastAsia="de-DE"/>
        </w:rPr>
        <w:lastRenderedPageBreak/>
        <w:drawing>
          <wp:inline distT="0" distB="0" distL="0" distR="0" wp14:anchorId="30102BC9" wp14:editId="1CD32DFD">
            <wp:extent cx="1818640" cy="23622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8640" cy="2362200"/>
                    </a:xfrm>
                    <a:prstGeom prst="rect">
                      <a:avLst/>
                    </a:prstGeom>
                    <a:noFill/>
                    <a:ln>
                      <a:noFill/>
                    </a:ln>
                  </pic:spPr>
                </pic:pic>
              </a:graphicData>
            </a:graphic>
          </wp:inline>
        </w:drawing>
      </w:r>
    </w:p>
    <w:p w14:paraId="48301013" w14:textId="372706DF" w:rsidR="00354B88" w:rsidRPr="002336F2" w:rsidRDefault="00354B88" w:rsidP="002336F2">
      <w:pPr>
        <w:spacing w:before="0"/>
        <w:rPr>
          <w:szCs w:val="22"/>
        </w:rPr>
      </w:pPr>
      <w:r w:rsidRPr="002336F2">
        <w:rPr>
          <w:szCs w:val="22"/>
        </w:rPr>
        <w:t xml:space="preserve">Wenn Sie </w:t>
      </w:r>
      <w:r w:rsidR="00B33FB6">
        <w:rPr>
          <w:szCs w:val="22"/>
        </w:rPr>
        <w:t xml:space="preserve">“File / Open” </w:t>
      </w:r>
      <w:r w:rsidRPr="002336F2">
        <w:rPr>
          <w:szCs w:val="22"/>
        </w:rPr>
        <w:t>wählen, öffnet sich ein Fenster, in dem Jobs angegeben werden können. An dieser Stelle ist es wichtig zu verstehen, wie PSS Jobs verarbeitet.</w:t>
      </w:r>
    </w:p>
    <w:p w14:paraId="76E58A75" w14:textId="77777777" w:rsidR="00354B88" w:rsidRPr="002336F2" w:rsidRDefault="00354B88" w:rsidP="002336F2">
      <w:pPr>
        <w:spacing w:before="0"/>
        <w:rPr>
          <w:szCs w:val="22"/>
        </w:rPr>
      </w:pPr>
      <w:r w:rsidRPr="002336F2">
        <w:rPr>
          <w:szCs w:val="22"/>
        </w:rPr>
        <w:t xml:space="preserve">Grundsätzlich gibt der Benutzer eine Liste von Jobs an, die PSS dann nacheinander abarbeitet. Es gibt zwei verschiedene </w:t>
      </w:r>
      <w:r w:rsidRPr="00240AF3">
        <w:rPr>
          <w:szCs w:val="22"/>
          <w:rPrChange w:id="285" w:author="rolf" w:date="2020-08-29T20:51:00Z">
            <w:rPr>
              <w:szCs w:val="22"/>
              <w:highlight w:val="yellow"/>
            </w:rPr>
          </w:rPrChange>
        </w:rPr>
        <w:t>Jobtypen</w:t>
      </w:r>
      <w:r w:rsidRPr="002336F2">
        <w:rPr>
          <w:szCs w:val="22"/>
        </w:rPr>
        <w:t>, die PSS an der Art der Eingabe erkennt:</w:t>
      </w:r>
    </w:p>
    <w:p w14:paraId="5EFD9760" w14:textId="77777777" w:rsidR="00354B88" w:rsidRPr="000C7221" w:rsidRDefault="00354B88" w:rsidP="005058F2">
      <w:pPr>
        <w:pStyle w:val="Listenabsatz"/>
        <w:numPr>
          <w:ilvl w:val="0"/>
          <w:numId w:val="19"/>
        </w:numPr>
        <w:spacing w:before="0"/>
        <w:rPr>
          <w:szCs w:val="22"/>
        </w:rPr>
      </w:pPr>
      <w:r w:rsidRPr="000C7221">
        <w:rPr>
          <w:szCs w:val="22"/>
        </w:rPr>
        <w:t>Zur Definition eines Stacking-Jobs wählt der Benutzer eine Videodatei (Erweiterung ".avi", ".mov", ".mp4" oder ".ser") oder ein Verzeichnis, das Standbilddateien mit identischen Pixelabmessungen enthält. Unten im Dateidialogfenster muss "Files of type" auf "Still image folders / video files for stacking (*.avi *.mov *.mp4 *.ser)" eingestellt werden. Die Auswahl eines Verzeichnisses mit Bilddateien, die nicht übereinstimmen, führt später zu einer Fehlermeldung.</w:t>
      </w:r>
    </w:p>
    <w:p w14:paraId="41A514DE" w14:textId="6C5B73DE" w:rsidR="00354B88" w:rsidRPr="000C7221" w:rsidRDefault="00354B88" w:rsidP="005E3178">
      <w:pPr>
        <w:pStyle w:val="Listenabsatz"/>
        <w:numPr>
          <w:ilvl w:val="0"/>
          <w:numId w:val="19"/>
        </w:numPr>
        <w:spacing w:before="0" w:after="240"/>
        <w:ind w:left="714" w:hanging="357"/>
        <w:rPr>
          <w:szCs w:val="22"/>
        </w:rPr>
      </w:pPr>
      <w:r w:rsidRPr="000C7221">
        <w:rPr>
          <w:szCs w:val="22"/>
        </w:rPr>
        <w:t xml:space="preserve">Um einen </w:t>
      </w:r>
      <w:del w:id="286" w:author="rolf" w:date="2020-08-29T20:52:00Z">
        <w:r w:rsidRPr="000C7221" w:rsidDel="00240AF3">
          <w:rPr>
            <w:szCs w:val="22"/>
          </w:rPr>
          <w:delText xml:space="preserve">Nachbearbeitungsauftrag </w:delText>
        </w:r>
      </w:del>
      <w:proofErr w:type="spellStart"/>
      <w:ins w:id="287" w:author="rolf" w:date="2020-08-29T20:52:00Z">
        <w:r w:rsidR="00240AF3">
          <w:rPr>
            <w:szCs w:val="22"/>
          </w:rPr>
          <w:t>Postprocessing</w:t>
        </w:r>
        <w:proofErr w:type="spellEnd"/>
        <w:r w:rsidR="00240AF3">
          <w:rPr>
            <w:szCs w:val="22"/>
          </w:rPr>
          <w:t>-</w:t>
        </w:r>
      </w:ins>
      <w:ins w:id="288" w:author="rolf" w:date="2020-08-29T20:54:00Z">
        <w:r w:rsidR="00240AF3">
          <w:rPr>
            <w:szCs w:val="22"/>
          </w:rPr>
          <w:t>Job</w:t>
        </w:r>
      </w:ins>
      <w:ins w:id="289" w:author="rolf" w:date="2020-08-29T20:52:00Z">
        <w:r w:rsidR="00240AF3" w:rsidRPr="000C7221">
          <w:rPr>
            <w:szCs w:val="22"/>
          </w:rPr>
          <w:t xml:space="preserve"> </w:t>
        </w:r>
      </w:ins>
      <w:r w:rsidRPr="000C7221">
        <w:rPr>
          <w:szCs w:val="22"/>
        </w:rPr>
        <w:t xml:space="preserve">zu definieren, wählt der Benutzer eine einzelne Bilddatei (mit der Erweiterung .tiff, .tif, .fit, .fits, .png oder .jpg) aus. Am unteren Rand des Dateidialogfensters muss "Files </w:t>
      </w:r>
      <w:proofErr w:type="spellStart"/>
      <w:r w:rsidRPr="000C7221">
        <w:rPr>
          <w:szCs w:val="22"/>
        </w:rPr>
        <w:t>of</w:t>
      </w:r>
      <w:proofErr w:type="spellEnd"/>
      <w:r w:rsidRPr="000C7221">
        <w:rPr>
          <w:szCs w:val="22"/>
        </w:rPr>
        <w:t xml:space="preserve"> type" auf "Im</w:t>
      </w:r>
      <w:del w:id="290" w:author="rolf" w:date="2020-08-29T20:53:00Z">
        <w:r w:rsidRPr="000C7221" w:rsidDel="00240AF3">
          <w:rPr>
            <w:szCs w:val="22"/>
          </w:rPr>
          <w:delText>-</w:delText>
        </w:r>
      </w:del>
      <w:r w:rsidRPr="000C7221">
        <w:rPr>
          <w:szCs w:val="22"/>
        </w:rPr>
        <w:t xml:space="preserve">ages </w:t>
      </w:r>
      <w:proofErr w:type="spellStart"/>
      <w:r w:rsidRPr="000C7221">
        <w:rPr>
          <w:szCs w:val="22"/>
        </w:rPr>
        <w:t>for</w:t>
      </w:r>
      <w:proofErr w:type="spellEnd"/>
      <w:r w:rsidRPr="000C7221">
        <w:rPr>
          <w:szCs w:val="22"/>
        </w:rPr>
        <w:t xml:space="preserve"> </w:t>
      </w:r>
      <w:proofErr w:type="spellStart"/>
      <w:r w:rsidRPr="000C7221">
        <w:rPr>
          <w:szCs w:val="22"/>
        </w:rPr>
        <w:t>postprocessing</w:t>
      </w:r>
      <w:proofErr w:type="spellEnd"/>
      <w:r w:rsidRPr="000C7221">
        <w:rPr>
          <w:szCs w:val="22"/>
        </w:rPr>
        <w:t xml:space="preserve"> (*.</w:t>
      </w:r>
      <w:proofErr w:type="spellStart"/>
      <w:r w:rsidRPr="000C7221">
        <w:rPr>
          <w:szCs w:val="22"/>
        </w:rPr>
        <w:t>tiff</w:t>
      </w:r>
      <w:proofErr w:type="spellEnd"/>
      <w:r w:rsidRPr="000C7221">
        <w:rPr>
          <w:szCs w:val="22"/>
        </w:rPr>
        <w:t xml:space="preserve"> *.tif *.tif *.fit *.fits *.png *.jpg)" eingestellt werden.</w:t>
      </w:r>
      <w:r w:rsidR="00604218" w:rsidRPr="000C7221">
        <w:rPr>
          <w:noProof/>
          <w:szCs w:val="22"/>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512"/>
      </w:tblGrid>
      <w:tr w:rsidR="00604218" w:rsidRPr="002336F2" w14:paraId="76ABA9EA" w14:textId="77777777" w:rsidTr="000C7221">
        <w:tc>
          <w:tcPr>
            <w:tcW w:w="4664" w:type="dxa"/>
          </w:tcPr>
          <w:p w14:paraId="2B2CD58F" w14:textId="3507C568" w:rsidR="00604218" w:rsidRPr="002336F2" w:rsidRDefault="00604218" w:rsidP="000C7221">
            <w:pPr>
              <w:spacing w:before="240" w:after="240"/>
              <w:rPr>
                <w:szCs w:val="22"/>
              </w:rPr>
            </w:pPr>
            <w:r w:rsidRPr="002336F2">
              <w:rPr>
                <w:noProof/>
                <w:szCs w:val="22"/>
                <w:lang w:eastAsia="de-DE"/>
              </w:rPr>
              <w:drawing>
                <wp:inline distT="0" distB="0" distL="0" distR="0" wp14:anchorId="062CE3A0" wp14:editId="0325377D">
                  <wp:extent cx="2937474" cy="1980000"/>
                  <wp:effectExtent l="0" t="0" r="0" b="127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7474" cy="1980000"/>
                          </a:xfrm>
                          <a:prstGeom prst="rect">
                            <a:avLst/>
                          </a:prstGeom>
                          <a:noFill/>
                          <a:ln>
                            <a:noFill/>
                          </a:ln>
                        </pic:spPr>
                      </pic:pic>
                    </a:graphicData>
                  </a:graphic>
                </wp:inline>
              </w:drawing>
            </w:r>
          </w:p>
        </w:tc>
        <w:tc>
          <w:tcPr>
            <w:tcW w:w="4408" w:type="dxa"/>
          </w:tcPr>
          <w:p w14:paraId="7209A27E" w14:textId="3EA4394B" w:rsidR="00604218" w:rsidRPr="002336F2" w:rsidRDefault="00604218" w:rsidP="000C7221">
            <w:pPr>
              <w:spacing w:before="240" w:after="240"/>
              <w:rPr>
                <w:szCs w:val="22"/>
              </w:rPr>
            </w:pPr>
            <w:r w:rsidRPr="002336F2">
              <w:rPr>
                <w:noProof/>
                <w:szCs w:val="22"/>
                <w:lang w:eastAsia="de-DE"/>
              </w:rPr>
              <w:drawing>
                <wp:inline distT="0" distB="0" distL="0" distR="0" wp14:anchorId="3D36C844" wp14:editId="79ADA042">
                  <wp:extent cx="2767442" cy="1980000"/>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7442" cy="1980000"/>
                          </a:xfrm>
                          <a:prstGeom prst="rect">
                            <a:avLst/>
                          </a:prstGeom>
                          <a:noFill/>
                          <a:ln>
                            <a:noFill/>
                          </a:ln>
                        </pic:spPr>
                      </pic:pic>
                    </a:graphicData>
                  </a:graphic>
                </wp:inline>
              </w:drawing>
            </w:r>
          </w:p>
        </w:tc>
      </w:tr>
    </w:tbl>
    <w:p w14:paraId="56A8E07C" w14:textId="5DE3ACCB" w:rsidR="006304FD" w:rsidRPr="002336F2" w:rsidRDefault="00604218" w:rsidP="000C7221">
      <w:pPr>
        <w:spacing w:before="240"/>
        <w:rPr>
          <w:szCs w:val="22"/>
        </w:rPr>
      </w:pPr>
      <w:r w:rsidRPr="002336F2">
        <w:rPr>
          <w:szCs w:val="22"/>
        </w:rPr>
        <w:t xml:space="preserve">Wenn der Benutzer auf </w:t>
      </w:r>
      <w:r w:rsidR="005E3178">
        <w:rPr>
          <w:szCs w:val="22"/>
        </w:rPr>
        <w:t xml:space="preserve">“Open” </w:t>
      </w:r>
      <w:r w:rsidRPr="002336F2">
        <w:rPr>
          <w:szCs w:val="22"/>
        </w:rPr>
        <w:t xml:space="preserve">drückt, um das Dialogfenster zu schließen, werden die ausgewählten Jobs der Liste der im Hauptfenster angezeigten Jobs hinzugefügt. Diese Liste kann </w:t>
      </w:r>
      <w:del w:id="291" w:author="rolf" w:date="2020-08-29T20:53:00Z">
        <w:r w:rsidRPr="002336F2" w:rsidDel="00240AF3">
          <w:rPr>
            <w:szCs w:val="22"/>
          </w:rPr>
          <w:delText>Stapel</w:delText>
        </w:r>
      </w:del>
      <w:proofErr w:type="spellStart"/>
      <w:ins w:id="292" w:author="rolf" w:date="2020-08-29T20:53:00Z">
        <w:r w:rsidR="00240AF3">
          <w:rPr>
            <w:szCs w:val="22"/>
          </w:rPr>
          <w:t>Stacking</w:t>
        </w:r>
      </w:ins>
      <w:proofErr w:type="spellEnd"/>
      <w:r w:rsidRPr="002336F2">
        <w:rPr>
          <w:szCs w:val="22"/>
        </w:rPr>
        <w:t xml:space="preserve">- und </w:t>
      </w:r>
      <w:del w:id="293" w:author="rolf" w:date="2020-08-29T20:53:00Z">
        <w:r w:rsidRPr="002336F2" w:rsidDel="00240AF3">
          <w:rPr>
            <w:szCs w:val="22"/>
          </w:rPr>
          <w:delText xml:space="preserve">Nachbearbeitungsjobs </w:delText>
        </w:r>
      </w:del>
      <w:proofErr w:type="spellStart"/>
      <w:ins w:id="294" w:author="rolf" w:date="2020-08-29T20:53:00Z">
        <w:r w:rsidR="00240AF3">
          <w:rPr>
            <w:szCs w:val="22"/>
          </w:rPr>
          <w:t>Postprocessing</w:t>
        </w:r>
        <w:proofErr w:type="spellEnd"/>
        <w:r w:rsidR="00240AF3">
          <w:rPr>
            <w:szCs w:val="22"/>
          </w:rPr>
          <w:t>-J</w:t>
        </w:r>
        <w:r w:rsidR="00240AF3" w:rsidRPr="002336F2">
          <w:rPr>
            <w:szCs w:val="22"/>
          </w:rPr>
          <w:t xml:space="preserve">obs </w:t>
        </w:r>
      </w:ins>
      <w:r w:rsidRPr="002336F2">
        <w:rPr>
          <w:szCs w:val="22"/>
        </w:rPr>
        <w:t xml:space="preserve">in beliebiger Reihenfolge enthalten. Zusätzliche Jobs können durch Drücken von </w:t>
      </w:r>
      <w:r w:rsidR="005E3178">
        <w:rPr>
          <w:szCs w:val="22"/>
        </w:rPr>
        <w:t xml:space="preserve">“Add job(s)” </w:t>
      </w:r>
      <w:r w:rsidRPr="002336F2">
        <w:rPr>
          <w:szCs w:val="22"/>
        </w:rPr>
        <w:t xml:space="preserve">definiert werden, um das Job-Auswahl-Dialogfenster erneut zu öffnen. Jobs können aus der Liste entfernt werden, indem man sie anklickt und </w:t>
      </w:r>
      <w:r w:rsidR="005E3178">
        <w:rPr>
          <w:szCs w:val="22"/>
        </w:rPr>
        <w:t xml:space="preserve">“Remove selected job(s)”. </w:t>
      </w:r>
      <w:r w:rsidRPr="002336F2">
        <w:rPr>
          <w:szCs w:val="22"/>
        </w:rPr>
        <w:t>drückt.</w:t>
      </w:r>
    </w:p>
    <w:p w14:paraId="4694014F" w14:textId="7B8937A2" w:rsidR="00604218" w:rsidRPr="002336F2" w:rsidRDefault="00604218" w:rsidP="002336F2">
      <w:pPr>
        <w:spacing w:before="0"/>
        <w:jc w:val="center"/>
        <w:rPr>
          <w:szCs w:val="22"/>
        </w:rPr>
      </w:pPr>
    </w:p>
    <w:p w14:paraId="6E06A21B" w14:textId="29260126" w:rsidR="006304FD" w:rsidRPr="002336F2" w:rsidRDefault="006304FD" w:rsidP="000C7221">
      <w:pPr>
        <w:spacing w:before="0" w:after="240"/>
        <w:rPr>
          <w:szCs w:val="22"/>
        </w:rPr>
      </w:pPr>
      <w:r w:rsidRPr="002336F2">
        <w:rPr>
          <w:noProof/>
          <w:szCs w:val="22"/>
          <w:lang w:eastAsia="de-DE"/>
        </w:rPr>
        <w:lastRenderedPageBreak/>
        <w:drawing>
          <wp:inline distT="0" distB="0" distL="0" distR="0" wp14:anchorId="540DE632" wp14:editId="510CF74D">
            <wp:extent cx="4271477" cy="3060000"/>
            <wp:effectExtent l="0" t="0" r="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1477" cy="3060000"/>
                    </a:xfrm>
                    <a:prstGeom prst="rect">
                      <a:avLst/>
                    </a:prstGeom>
                    <a:noFill/>
                    <a:ln>
                      <a:noFill/>
                    </a:ln>
                  </pic:spPr>
                </pic:pic>
              </a:graphicData>
            </a:graphic>
          </wp:inline>
        </w:drawing>
      </w:r>
    </w:p>
    <w:p w14:paraId="77583AEE" w14:textId="3E770FC8" w:rsidR="006304FD" w:rsidRPr="002336F2" w:rsidRDefault="006304FD" w:rsidP="002336F2">
      <w:pPr>
        <w:spacing w:before="0"/>
        <w:rPr>
          <w:szCs w:val="22"/>
        </w:rPr>
      </w:pPr>
      <w:r w:rsidRPr="002336F2">
        <w:rPr>
          <w:szCs w:val="22"/>
        </w:rPr>
        <w:t xml:space="preserve">Bei Farbvideos wird das Debayering standardmäßig automatisch durchgeführt. Bei .ser-Videos wird die Angabe des Bayer-Musters aus dem Dateiheader übernommen. Bei .avi-, .mov- oder .mp4-Videos wird der erste Frame analysiert, um ein Bayer-Muster zu erkennen. Wenn sich bei der Dreikanal-Eingabe herausstellt, dass die Kanäle identisch sind, schaltet PSS auf </w:t>
      </w:r>
      <w:r w:rsidR="005E3178">
        <w:rPr>
          <w:szCs w:val="22"/>
        </w:rPr>
        <w:t xml:space="preserve">“Grayscale” </w:t>
      </w:r>
      <w:r w:rsidRPr="002336F2">
        <w:rPr>
          <w:szCs w:val="22"/>
        </w:rPr>
        <w:t>um. Bei Farbvideos wird die Reihenfolge der Farbkanäle (RGB oder BGR) durch Vergleich des Rauschens im ersten und dritten Kanal erkannt. (Es wird davon ausgegangen, dass der Blaukanal immer der verrauschteste ist).</w:t>
      </w:r>
    </w:p>
    <w:p w14:paraId="0ED9A4FD" w14:textId="77777777" w:rsidR="006304FD" w:rsidRPr="002336F2" w:rsidRDefault="006304FD" w:rsidP="002336F2">
      <w:pPr>
        <w:spacing w:before="0"/>
        <w:rPr>
          <w:szCs w:val="22"/>
        </w:rPr>
      </w:pPr>
      <w:r w:rsidRPr="002336F2">
        <w:rPr>
          <w:szCs w:val="22"/>
        </w:rPr>
        <w:t>Alternativ kann der Benutzer das Bayer-Muster manuell angeben. Zu diesem Zweck wählt er einen Job (oder einen Bereich / Satz von Jobs) in der Jobliste aus und drückt die rechte Maustaste, um das Kontextmenü zu öffnen:</w:t>
      </w:r>
    </w:p>
    <w:p w14:paraId="5F7BA6F2" w14:textId="4D9E8FEA" w:rsidR="006304FD" w:rsidRPr="002336F2" w:rsidRDefault="006304FD" w:rsidP="000C7221">
      <w:pPr>
        <w:spacing w:before="240" w:after="240"/>
        <w:rPr>
          <w:szCs w:val="22"/>
        </w:rPr>
      </w:pPr>
      <w:r w:rsidRPr="002336F2">
        <w:rPr>
          <w:noProof/>
          <w:szCs w:val="22"/>
          <w:lang w:eastAsia="de-DE"/>
        </w:rPr>
        <w:drawing>
          <wp:inline distT="0" distB="0" distL="0" distR="0" wp14:anchorId="6D70F918" wp14:editId="24EA26E8">
            <wp:extent cx="5694007" cy="2520000"/>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4007" cy="2520000"/>
                    </a:xfrm>
                    <a:prstGeom prst="rect">
                      <a:avLst/>
                    </a:prstGeom>
                    <a:noFill/>
                    <a:ln>
                      <a:noFill/>
                    </a:ln>
                  </pic:spPr>
                </pic:pic>
              </a:graphicData>
            </a:graphic>
          </wp:inline>
        </w:drawing>
      </w:r>
    </w:p>
    <w:p w14:paraId="2DCABB6B" w14:textId="27B11441" w:rsidR="006304FD" w:rsidRPr="002336F2" w:rsidRDefault="006304FD" w:rsidP="002336F2">
      <w:pPr>
        <w:spacing w:before="0"/>
        <w:rPr>
          <w:szCs w:val="22"/>
        </w:rPr>
      </w:pPr>
      <w:r w:rsidRPr="002336F2">
        <w:rPr>
          <w:szCs w:val="22"/>
        </w:rPr>
        <w:t xml:space="preserve">Das aktuell für die Stelle registrierte Bayer-Muster wird geprüft. Es kann in ein beliebiges anderes Muster geändert werden, das über das Kontextmenü angeboten wird. Dasselbe kann für alle Jobs getan werden, indem der Parameter </w:t>
      </w:r>
      <w:r w:rsidR="005E3178">
        <w:rPr>
          <w:szCs w:val="22"/>
        </w:rPr>
        <w:t xml:space="preserve">“Auto detect color” </w:t>
      </w:r>
      <w:r w:rsidRPr="002336F2">
        <w:rPr>
          <w:szCs w:val="22"/>
        </w:rPr>
        <w:t xml:space="preserve">im Menüdialog </w:t>
      </w:r>
      <w:r w:rsidR="005E3178">
        <w:rPr>
          <w:szCs w:val="22"/>
        </w:rPr>
        <w:t xml:space="preserve">“Edit / Edit configuration” </w:t>
      </w:r>
      <w:r w:rsidRPr="002336F2">
        <w:rPr>
          <w:szCs w:val="22"/>
        </w:rPr>
        <w:t>geändert wird.</w:t>
      </w:r>
    </w:p>
    <w:p w14:paraId="5584BADB" w14:textId="77777777" w:rsidR="006304FD" w:rsidRPr="002336F2" w:rsidRDefault="006304FD" w:rsidP="002336F2">
      <w:pPr>
        <w:spacing w:before="0"/>
        <w:rPr>
          <w:szCs w:val="22"/>
        </w:rPr>
      </w:pPr>
      <w:r w:rsidRPr="002336F2">
        <w:rPr>
          <w:szCs w:val="22"/>
        </w:rPr>
        <w:t>Wenn alle Jobs definiert sind, wird die Job-Spezifikation durch Drücken von "OK" abgeschlossen.</w:t>
      </w:r>
    </w:p>
    <w:p w14:paraId="2CD66A1F" w14:textId="3FA8384A" w:rsidR="006304FD" w:rsidRPr="002336F2" w:rsidRDefault="006304FD" w:rsidP="00DA03E6">
      <w:pPr>
        <w:jc w:val="center"/>
        <w:rPr>
          <w:szCs w:val="22"/>
        </w:rPr>
      </w:pPr>
    </w:p>
    <w:p w14:paraId="1243EA65" w14:textId="77777777" w:rsidR="006304FD" w:rsidRPr="000C7221" w:rsidRDefault="006304FD" w:rsidP="002336F2">
      <w:pPr>
        <w:spacing w:before="0"/>
        <w:rPr>
          <w:rFonts w:cs="Arial"/>
          <w:b/>
          <w:bCs/>
          <w:szCs w:val="22"/>
        </w:rPr>
      </w:pPr>
      <w:r w:rsidRPr="000C7221">
        <w:rPr>
          <w:rFonts w:cs="Arial"/>
          <w:b/>
          <w:bCs/>
          <w:szCs w:val="22"/>
        </w:rPr>
        <w:lastRenderedPageBreak/>
        <w:t>4.4 Starten und Steuern des Workflows</w:t>
      </w:r>
    </w:p>
    <w:p w14:paraId="6DDF85C9" w14:textId="0B78F992" w:rsidR="006304FD" w:rsidRPr="002336F2" w:rsidRDefault="006304FD" w:rsidP="002336F2">
      <w:pPr>
        <w:spacing w:before="0"/>
        <w:rPr>
          <w:szCs w:val="22"/>
        </w:rPr>
      </w:pPr>
      <w:r w:rsidRPr="002336F2">
        <w:rPr>
          <w:szCs w:val="22"/>
        </w:rPr>
        <w:t xml:space="preserve">Durch Drücken von "Start / </w:t>
      </w:r>
      <w:proofErr w:type="spellStart"/>
      <w:r w:rsidRPr="002336F2">
        <w:rPr>
          <w:szCs w:val="22"/>
        </w:rPr>
        <w:t>Continue</w:t>
      </w:r>
      <w:proofErr w:type="spellEnd"/>
      <w:r w:rsidRPr="002336F2">
        <w:rPr>
          <w:szCs w:val="22"/>
        </w:rPr>
        <w:t xml:space="preserve">" startet </w:t>
      </w:r>
      <w:proofErr w:type="spellStart"/>
      <w:r w:rsidRPr="002336F2">
        <w:rPr>
          <w:szCs w:val="22"/>
        </w:rPr>
        <w:t>PlanetarySy</w:t>
      </w:r>
      <w:del w:id="295" w:author="rolf" w:date="2020-08-29T20:56:00Z">
        <w:r w:rsidRPr="002336F2" w:rsidDel="00240AF3">
          <w:rPr>
            <w:szCs w:val="22"/>
          </w:rPr>
          <w:delText>s</w:delText>
        </w:r>
      </w:del>
      <w:r w:rsidRPr="002336F2">
        <w:rPr>
          <w:szCs w:val="22"/>
        </w:rPr>
        <w:t>stemStacker</w:t>
      </w:r>
      <w:proofErr w:type="spellEnd"/>
      <w:r w:rsidRPr="002336F2">
        <w:rPr>
          <w:szCs w:val="22"/>
        </w:rPr>
        <w:t xml:space="preserve"> die Verarbeitung der Jobs in </w:t>
      </w:r>
      <w:r w:rsidR="002C3051" w:rsidRPr="008C027E">
        <w:rPr>
          <w:szCs w:val="22"/>
        </w:rPr>
        <w:t>sequenzieller</w:t>
      </w:r>
      <w:r w:rsidRPr="002336F2">
        <w:rPr>
          <w:szCs w:val="22"/>
        </w:rPr>
        <w:t xml:space="preserve"> Reihenfolge, entweder interaktiv oder im Batch-Modus (vollautomatisch). Durch Aktivieren / Deaktivieren des Kontrollkästchens "Automatisch" am unteren Rand der Haupt-GUI kann der Benutzer während der Ausführung jederzeit zwischen den beiden Modi hin- und herschalten.</w:t>
      </w:r>
    </w:p>
    <w:p w14:paraId="751E3A8A" w14:textId="58CEAECB" w:rsidR="003670DB" w:rsidRPr="002336F2" w:rsidRDefault="003670DB" w:rsidP="00FB3B4B">
      <w:pPr>
        <w:rPr>
          <w:szCs w:val="22"/>
        </w:rPr>
      </w:pPr>
      <w:r w:rsidRPr="002336F2">
        <w:rPr>
          <w:noProof/>
          <w:szCs w:val="22"/>
          <w:lang w:eastAsia="de-DE"/>
        </w:rPr>
        <w:drawing>
          <wp:inline distT="0" distB="0" distL="0" distR="0" wp14:anchorId="6EB99E00" wp14:editId="201F20B3">
            <wp:extent cx="5136440" cy="432000"/>
            <wp:effectExtent l="0" t="0" r="762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6440" cy="432000"/>
                    </a:xfrm>
                    <a:prstGeom prst="rect">
                      <a:avLst/>
                    </a:prstGeom>
                    <a:noFill/>
                    <a:ln>
                      <a:noFill/>
                    </a:ln>
                  </pic:spPr>
                </pic:pic>
              </a:graphicData>
            </a:graphic>
          </wp:inline>
        </w:drawing>
      </w:r>
    </w:p>
    <w:p w14:paraId="3DE7AE2D" w14:textId="42CC3CE9" w:rsidR="003670DB" w:rsidRPr="002336F2" w:rsidRDefault="003670DB" w:rsidP="002336F2">
      <w:pPr>
        <w:spacing w:before="0"/>
        <w:rPr>
          <w:szCs w:val="22"/>
        </w:rPr>
      </w:pPr>
      <w:r w:rsidRPr="002336F2">
        <w:rPr>
          <w:szCs w:val="22"/>
        </w:rPr>
        <w:t>Sollen viele Videodateien verarbeitet oder viele Bilder desselben Mondpanoramas nachbearbeitet werden, empfiehlt es sich, den ersten Auftrag im interaktiven Modus zu bearbeiten (</w:t>
      </w:r>
      <w:del w:id="296" w:author="rolf" w:date="2020-08-29T20:56:00Z">
        <w:r w:rsidR="001A00A1" w:rsidDel="00240AF3">
          <w:rPr>
            <w:szCs w:val="22"/>
          </w:rPr>
          <w:delText>(</w:delText>
        </w:r>
      </w:del>
      <w:r w:rsidR="001A00A1">
        <w:rPr>
          <w:szCs w:val="22"/>
        </w:rPr>
        <w:t>“</w:t>
      </w:r>
      <w:proofErr w:type="spellStart"/>
      <w:r w:rsidR="001A00A1">
        <w:rPr>
          <w:szCs w:val="22"/>
        </w:rPr>
        <w:t>Automatic</w:t>
      </w:r>
      <w:proofErr w:type="spellEnd"/>
      <w:r w:rsidR="001A00A1">
        <w:rPr>
          <w:szCs w:val="22"/>
        </w:rPr>
        <w:t xml:space="preserve">” </w:t>
      </w:r>
      <w:del w:id="297" w:author="rolf" w:date="2020-08-29T20:56:00Z">
        <w:r w:rsidR="001A00A1" w:rsidDel="00240AF3">
          <w:rPr>
            <w:szCs w:val="22"/>
          </w:rPr>
          <w:delText>unchecked</w:delText>
        </w:r>
      </w:del>
      <w:ins w:id="298" w:author="rolf" w:date="2020-08-29T20:56:00Z">
        <w:r w:rsidR="00240AF3">
          <w:rPr>
            <w:szCs w:val="22"/>
          </w:rPr>
          <w:t xml:space="preserve">nicht </w:t>
        </w:r>
      </w:ins>
      <w:ins w:id="299" w:author="rolf" w:date="2020-08-29T20:57:00Z">
        <w:r w:rsidR="00240AF3">
          <w:rPr>
            <w:szCs w:val="22"/>
          </w:rPr>
          <w:t>aktiviert</w:t>
        </w:r>
      </w:ins>
      <w:r w:rsidRPr="002336F2">
        <w:rPr>
          <w:szCs w:val="22"/>
        </w:rPr>
        <w:t xml:space="preserve">). PSS stoppt dann bei jedem Verarbeitungsschritt und fordert den Benutzer auf, die Parameter nach Belieben anzupassen. Nach dem ersten Job markiert der Benutzer das Kästchen </w:t>
      </w:r>
      <w:r w:rsidR="00417457">
        <w:rPr>
          <w:szCs w:val="22"/>
        </w:rPr>
        <w:t>“Automatic”</w:t>
      </w:r>
      <w:r w:rsidRPr="002336F2">
        <w:rPr>
          <w:szCs w:val="22"/>
        </w:rPr>
        <w:t>, und PSS fährt mit der automatischen Verarbeitung aller übrigen Jobs unter Verwendung des angepassten Parametersatzes fort.</w:t>
      </w:r>
    </w:p>
    <w:p w14:paraId="0CE7406C" w14:textId="364D0C35" w:rsidR="003670DB" w:rsidRPr="002336F2" w:rsidRDefault="003670DB" w:rsidP="002336F2">
      <w:pPr>
        <w:spacing w:before="0"/>
        <w:rPr>
          <w:szCs w:val="22"/>
        </w:rPr>
      </w:pPr>
      <w:r w:rsidRPr="002336F2">
        <w:rPr>
          <w:szCs w:val="22"/>
        </w:rPr>
        <w:t xml:space="preserve">Wenn die </w:t>
      </w:r>
      <w:del w:id="300" w:author="rolf" w:date="2020-08-29T20:57:00Z">
        <w:r w:rsidRPr="002336F2" w:rsidDel="00240AF3">
          <w:rPr>
            <w:szCs w:val="22"/>
          </w:rPr>
          <w:delText xml:space="preserve">Stapelverarbeitung </w:delText>
        </w:r>
      </w:del>
      <w:ins w:id="301" w:author="rolf" w:date="2020-08-29T20:58:00Z">
        <w:r w:rsidR="00240AF3">
          <w:rPr>
            <w:szCs w:val="22"/>
          </w:rPr>
          <w:t>Batch-V</w:t>
        </w:r>
      </w:ins>
      <w:ins w:id="302" w:author="rolf" w:date="2020-08-29T20:57:00Z">
        <w:r w:rsidR="00240AF3" w:rsidRPr="002336F2">
          <w:rPr>
            <w:szCs w:val="22"/>
          </w:rPr>
          <w:t xml:space="preserve">erarbeitung </w:t>
        </w:r>
      </w:ins>
      <w:r w:rsidRPr="002336F2">
        <w:rPr>
          <w:szCs w:val="22"/>
        </w:rPr>
        <w:t xml:space="preserve">aktiv ist, kann der Benutzer jederzeit die Kontrolle übernehmen, indem er das Kästchen </w:t>
      </w:r>
      <w:r w:rsidR="008B2C1B">
        <w:rPr>
          <w:szCs w:val="22"/>
        </w:rPr>
        <w:t xml:space="preserve">“Automatic” </w:t>
      </w:r>
      <w:r w:rsidRPr="002336F2">
        <w:rPr>
          <w:szCs w:val="22"/>
        </w:rPr>
        <w:t xml:space="preserve">deaktiviert. PSS beendet einfach den aktuellen </w:t>
      </w:r>
      <w:proofErr w:type="spellStart"/>
      <w:r w:rsidRPr="002336F2">
        <w:rPr>
          <w:szCs w:val="22"/>
        </w:rPr>
        <w:t>Verarbeitungs</w:t>
      </w:r>
      <w:ins w:id="303" w:author="rolf" w:date="2020-08-29T20:59:00Z">
        <w:r w:rsidR="005B1E43">
          <w:rPr>
            <w:szCs w:val="22"/>
          </w:rPr>
          <w:softHyphen/>
        </w:r>
      </w:ins>
      <w:r w:rsidRPr="002336F2">
        <w:rPr>
          <w:szCs w:val="22"/>
        </w:rPr>
        <w:t>schritt</w:t>
      </w:r>
      <w:proofErr w:type="spellEnd"/>
      <w:r w:rsidRPr="002336F2">
        <w:rPr>
          <w:szCs w:val="22"/>
        </w:rPr>
        <w:t xml:space="preserve"> und schaltet zurück in den interaktiven Modus.</w:t>
      </w:r>
    </w:p>
    <w:p w14:paraId="6470BAF5" w14:textId="27813502" w:rsidR="003670DB" w:rsidRPr="002336F2" w:rsidRDefault="003670DB" w:rsidP="00FB3B4B">
      <w:pPr>
        <w:rPr>
          <w:szCs w:val="22"/>
        </w:rPr>
      </w:pPr>
      <w:r w:rsidRPr="002336F2">
        <w:rPr>
          <w:noProof/>
          <w:szCs w:val="22"/>
          <w:lang w:eastAsia="de-DE"/>
        </w:rPr>
        <w:drawing>
          <wp:inline distT="0" distB="0" distL="0" distR="0" wp14:anchorId="6028F39B" wp14:editId="2A745A0E">
            <wp:extent cx="5929053" cy="432000"/>
            <wp:effectExtent l="0" t="0" r="0" b="63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9053" cy="432000"/>
                    </a:xfrm>
                    <a:prstGeom prst="rect">
                      <a:avLst/>
                    </a:prstGeom>
                    <a:noFill/>
                    <a:ln>
                      <a:noFill/>
                    </a:ln>
                  </pic:spPr>
                </pic:pic>
              </a:graphicData>
            </a:graphic>
          </wp:inline>
        </w:drawing>
      </w:r>
    </w:p>
    <w:p w14:paraId="36895E1B" w14:textId="038E83D0" w:rsidR="003670DB" w:rsidRPr="002336F2" w:rsidRDefault="003670DB" w:rsidP="00FB3B4B">
      <w:pPr>
        <w:spacing w:before="0"/>
        <w:rPr>
          <w:szCs w:val="22"/>
        </w:rPr>
      </w:pPr>
      <w:r w:rsidRPr="002336F2">
        <w:rPr>
          <w:noProof/>
          <w:szCs w:val="22"/>
          <w:lang w:eastAsia="de-DE"/>
        </w:rPr>
        <w:drawing>
          <wp:inline distT="0" distB="0" distL="0" distR="0" wp14:anchorId="508E362E" wp14:editId="008B0376">
            <wp:extent cx="5929200" cy="4392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9200" cy="439200"/>
                    </a:xfrm>
                    <a:prstGeom prst="rect">
                      <a:avLst/>
                    </a:prstGeom>
                    <a:noFill/>
                    <a:ln>
                      <a:noFill/>
                    </a:ln>
                  </pic:spPr>
                </pic:pic>
              </a:graphicData>
            </a:graphic>
          </wp:inline>
        </w:drawing>
      </w:r>
    </w:p>
    <w:p w14:paraId="40AA400E" w14:textId="77777777" w:rsidR="003670DB" w:rsidRPr="002336F2" w:rsidRDefault="003670DB" w:rsidP="002336F2">
      <w:pPr>
        <w:spacing w:before="0"/>
        <w:rPr>
          <w:szCs w:val="22"/>
        </w:rPr>
      </w:pPr>
      <w:r w:rsidRPr="002336F2">
        <w:rPr>
          <w:szCs w:val="22"/>
        </w:rPr>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aktuellen Verarbeitungsschritt an.</w:t>
      </w:r>
    </w:p>
    <w:p w14:paraId="2FD28D4F" w14:textId="7E58D778" w:rsidR="0020051F" w:rsidRPr="00FB3B4B" w:rsidRDefault="0020051F" w:rsidP="002336F2">
      <w:pPr>
        <w:spacing w:before="0"/>
        <w:rPr>
          <w:rFonts w:cs="Arial"/>
          <w:b/>
          <w:bCs/>
          <w:szCs w:val="22"/>
        </w:rPr>
      </w:pPr>
      <w:r w:rsidRPr="005B1E43">
        <w:rPr>
          <w:rFonts w:cs="Arial"/>
          <w:b/>
          <w:bCs/>
          <w:szCs w:val="22"/>
          <w:rPrChange w:id="304" w:author="rolf" w:date="2020-08-29T20:59:00Z">
            <w:rPr>
              <w:rFonts w:cs="Arial"/>
              <w:b/>
              <w:bCs/>
              <w:szCs w:val="22"/>
              <w:highlight w:val="yellow"/>
            </w:rPr>
          </w:rPrChange>
        </w:rPr>
        <w:t xml:space="preserve">4.5 </w:t>
      </w:r>
      <w:del w:id="305" w:author="rolf" w:date="2020-08-29T20:59:00Z">
        <w:r w:rsidRPr="005B1E43" w:rsidDel="005B1E43">
          <w:rPr>
            <w:rFonts w:cs="Arial"/>
            <w:b/>
            <w:bCs/>
            <w:szCs w:val="22"/>
            <w:rPrChange w:id="306" w:author="rolf" w:date="2020-08-29T20:59:00Z">
              <w:rPr>
                <w:rFonts w:cs="Arial"/>
                <w:b/>
                <w:bCs/>
                <w:szCs w:val="22"/>
                <w:highlight w:val="yellow"/>
              </w:rPr>
            </w:rPrChange>
          </w:rPr>
          <w:delText>Hinrichtungsprotokoll</w:delText>
        </w:r>
      </w:del>
      <w:proofErr w:type="gramStart"/>
      <w:ins w:id="307" w:author="rolf" w:date="2020-08-29T20:59:00Z">
        <w:r w:rsidR="005B1E43">
          <w:rPr>
            <w:rFonts w:cs="Arial"/>
            <w:b/>
            <w:bCs/>
            <w:szCs w:val="22"/>
          </w:rPr>
          <w:t>Ausführung</w:t>
        </w:r>
        <w:r w:rsidR="005B1E43" w:rsidRPr="005B1E43">
          <w:rPr>
            <w:rFonts w:cs="Arial"/>
            <w:b/>
            <w:bCs/>
            <w:szCs w:val="22"/>
            <w:rPrChange w:id="308" w:author="rolf" w:date="2020-08-29T20:59:00Z">
              <w:rPr>
                <w:rFonts w:cs="Arial"/>
                <w:b/>
                <w:bCs/>
                <w:szCs w:val="22"/>
                <w:highlight w:val="yellow"/>
              </w:rPr>
            </w:rPrChange>
          </w:rPr>
          <w:t>sprotokoll</w:t>
        </w:r>
      </w:ins>
      <w:proofErr w:type="gramEnd"/>
    </w:p>
    <w:p w14:paraId="349CC6C5" w14:textId="287BEF09" w:rsidR="0020051F" w:rsidRPr="002336F2" w:rsidRDefault="0020051F" w:rsidP="002336F2">
      <w:pPr>
        <w:spacing w:before="0"/>
        <w:rPr>
          <w:szCs w:val="22"/>
        </w:rPr>
      </w:pPr>
      <w:del w:id="309" w:author="rolf" w:date="2020-08-29T21:00:00Z">
        <w:r w:rsidRPr="002336F2" w:rsidDel="005B1E43">
          <w:rPr>
            <w:szCs w:val="22"/>
          </w:rPr>
          <w:delText>Die Möglichkeit</w:delText>
        </w:r>
      </w:del>
      <w:ins w:id="310" w:author="rolf" w:date="2020-08-29T21:00:00Z">
        <w:r w:rsidR="005B1E43">
          <w:rPr>
            <w:szCs w:val="22"/>
          </w:rPr>
          <w:t>Es kann sehr nützlich sein</w:t>
        </w:r>
      </w:ins>
      <w:r w:rsidRPr="002336F2">
        <w:rPr>
          <w:szCs w:val="22"/>
        </w:rPr>
        <w:t xml:space="preserve">, die Ausführungsdetails eines Jobs </w:t>
      </w:r>
      <w:del w:id="311" w:author="rolf" w:date="2020-08-29T21:00:00Z">
        <w:r w:rsidRPr="002336F2" w:rsidDel="005B1E43">
          <w:rPr>
            <w:szCs w:val="22"/>
          </w:rPr>
          <w:delText xml:space="preserve">nachschlagen </w:delText>
        </w:r>
      </w:del>
      <w:ins w:id="312" w:author="rolf" w:date="2020-08-29T21:00:00Z">
        <w:r w:rsidR="005B1E43" w:rsidRPr="002336F2">
          <w:rPr>
            <w:szCs w:val="22"/>
          </w:rPr>
          <w:t>nach</w:t>
        </w:r>
        <w:r w:rsidR="005B1E43">
          <w:rPr>
            <w:szCs w:val="22"/>
          </w:rPr>
          <w:t>zuvollziehen</w:t>
        </w:r>
      </w:ins>
      <w:del w:id="313" w:author="rolf" w:date="2020-08-29T21:00:00Z">
        <w:r w:rsidRPr="002336F2" w:rsidDel="005B1E43">
          <w:rPr>
            <w:szCs w:val="22"/>
          </w:rPr>
          <w:delText>zu können</w:delText>
        </w:r>
      </w:del>
      <w:r w:rsidRPr="002336F2">
        <w:rPr>
          <w:szCs w:val="22"/>
        </w:rPr>
        <w:t xml:space="preserve">, </w:t>
      </w:r>
      <w:del w:id="314" w:author="rolf" w:date="2020-08-29T21:00:00Z">
        <w:r w:rsidRPr="002336F2" w:rsidDel="005B1E43">
          <w:rPr>
            <w:szCs w:val="22"/>
          </w:rPr>
          <w:delText xml:space="preserve">kann sehr nützlich sein, </w:delText>
        </w:r>
      </w:del>
      <w:r w:rsidRPr="002336F2">
        <w:rPr>
          <w:szCs w:val="22"/>
        </w:rPr>
        <w:t>insbesondere wenn im Batch-Modus etwas schief gelaufen ist oder wenn das resultierende Bild von geringerer Qualität ist als erwartet. Mit PSS kann der Benutzer zwischen verschiedenen Protokollvarianten wählen.</w:t>
      </w:r>
    </w:p>
    <w:p w14:paraId="4AAE1373" w14:textId="3645A24B" w:rsidR="0020051F" w:rsidRPr="002336F2" w:rsidRDefault="0020051F" w:rsidP="00FB3B4B">
      <w:pPr>
        <w:spacing w:before="0" w:after="0"/>
        <w:rPr>
          <w:szCs w:val="22"/>
        </w:rPr>
      </w:pPr>
      <w:r w:rsidRPr="002336F2">
        <w:rPr>
          <w:noProof/>
          <w:szCs w:val="22"/>
          <w:lang w:eastAsia="de-DE"/>
        </w:rPr>
        <w:drawing>
          <wp:anchor distT="0" distB="0" distL="114300" distR="114300" simplePos="0" relativeHeight="251658240" behindDoc="0" locked="0" layoutInCell="1" allowOverlap="1" wp14:anchorId="56511684" wp14:editId="570028FC">
            <wp:simplePos x="0" y="0"/>
            <wp:positionH relativeFrom="column">
              <wp:posOffset>-635</wp:posOffset>
            </wp:positionH>
            <wp:positionV relativeFrom="paragraph">
              <wp:posOffset>3810</wp:posOffset>
            </wp:positionV>
            <wp:extent cx="2520000" cy="1837920"/>
            <wp:effectExtent l="0" t="0" r="0" b="0"/>
            <wp:wrapSquare wrapText="r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83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36F2">
        <w:rPr>
          <w:szCs w:val="22"/>
        </w:rPr>
        <w:t xml:space="preserve">Zunächst </w:t>
      </w:r>
      <w:del w:id="315" w:author="rolf" w:date="2020-08-29T21:01:00Z">
        <w:r w:rsidRPr="002336F2" w:rsidDel="005B1E43">
          <w:rPr>
            <w:szCs w:val="22"/>
          </w:rPr>
          <w:delText xml:space="preserve">wählt </w:delText>
        </w:r>
      </w:del>
      <w:ins w:id="316" w:author="rolf" w:date="2020-08-29T21:01:00Z">
        <w:r w:rsidR="005B1E43">
          <w:rPr>
            <w:szCs w:val="22"/>
          </w:rPr>
          <w:t>bestimmt</w:t>
        </w:r>
        <w:r w:rsidR="005B1E43" w:rsidRPr="002336F2">
          <w:rPr>
            <w:szCs w:val="22"/>
          </w:rPr>
          <w:t xml:space="preserve"> </w:t>
        </w:r>
      </w:ins>
      <w:r w:rsidRPr="002336F2">
        <w:rPr>
          <w:szCs w:val="22"/>
        </w:rPr>
        <w:t>der Parameter "Protocol detail level" die Menge der zur Verfügung gestellten Informationen</w:t>
      </w:r>
      <w:del w:id="317" w:author="rolf" w:date="2020-08-29T21:01:00Z">
        <w:r w:rsidRPr="002336F2" w:rsidDel="005B1E43">
          <w:rPr>
            <w:szCs w:val="22"/>
          </w:rPr>
          <w:delText xml:space="preserve"> aus</w:delText>
        </w:r>
      </w:del>
      <w:r w:rsidRPr="002336F2">
        <w:rPr>
          <w:szCs w:val="22"/>
        </w:rPr>
        <w:t xml:space="preserve">. Level "0" bedeutet überhaupt keine Ausgabe. Auf </w:t>
      </w:r>
      <w:del w:id="318" w:author="rolf" w:date="2020-08-29T21:12:00Z">
        <w:r w:rsidRPr="002336F2" w:rsidDel="007D0B00">
          <w:rPr>
            <w:szCs w:val="22"/>
          </w:rPr>
          <w:delText xml:space="preserve">Ebene </w:delText>
        </w:r>
      </w:del>
      <w:ins w:id="319" w:author="rolf" w:date="2020-08-29T21:12:00Z">
        <w:r w:rsidR="007D0B00">
          <w:rPr>
            <w:szCs w:val="22"/>
          </w:rPr>
          <w:t>Stufe</w:t>
        </w:r>
        <w:r w:rsidR="007D0B00" w:rsidRPr="002336F2">
          <w:rPr>
            <w:szCs w:val="22"/>
          </w:rPr>
          <w:t xml:space="preserve"> </w:t>
        </w:r>
      </w:ins>
      <w:r w:rsidRPr="002336F2">
        <w:rPr>
          <w:szCs w:val="22"/>
        </w:rPr>
        <w:t xml:space="preserve">"2" werden detaillierte Informationen bereitgestellt, z.B. über die Anzahl der </w:t>
      </w:r>
      <w:del w:id="320" w:author="rolf" w:date="2020-08-29T21:01:00Z">
        <w:r w:rsidRPr="002336F2" w:rsidDel="005B1E43">
          <w:rPr>
            <w:szCs w:val="22"/>
          </w:rPr>
          <w:delText xml:space="preserve">Ausrichtungspunkte </w:delText>
        </w:r>
      </w:del>
      <w:ins w:id="321" w:author="rolf" w:date="2020-08-29T21:01:00Z">
        <w:r w:rsidR="005B1E43">
          <w:rPr>
            <w:szCs w:val="22"/>
          </w:rPr>
          <w:t>Anker</w:t>
        </w:r>
        <w:r w:rsidR="005B1E43" w:rsidRPr="002336F2">
          <w:rPr>
            <w:szCs w:val="22"/>
          </w:rPr>
          <w:t xml:space="preserve">punkte </w:t>
        </w:r>
      </w:ins>
      <w:r w:rsidRPr="002336F2">
        <w:rPr>
          <w:szCs w:val="22"/>
        </w:rPr>
        <w:t xml:space="preserve">und die </w:t>
      </w:r>
      <w:del w:id="322" w:author="rolf" w:date="2020-08-29T21:01:00Z">
        <w:r w:rsidRPr="002336F2" w:rsidDel="005B1E43">
          <w:rPr>
            <w:szCs w:val="22"/>
          </w:rPr>
          <w:delText>Warp</w:delText>
        </w:r>
      </w:del>
      <w:ins w:id="323" w:author="rolf" w:date="2020-08-29T21:01:00Z">
        <w:r w:rsidR="005B1E43">
          <w:rPr>
            <w:szCs w:val="22"/>
          </w:rPr>
          <w:t>Verzerrungs</w:t>
        </w:r>
      </w:ins>
      <w:r w:rsidRPr="002336F2">
        <w:rPr>
          <w:szCs w:val="22"/>
        </w:rPr>
        <w:t xml:space="preserve">-Verteilung. Wenn der Parameter </w:t>
      </w:r>
      <w:r w:rsidR="00C5503A">
        <w:rPr>
          <w:szCs w:val="22"/>
        </w:rPr>
        <w:t xml:space="preserve">“Write protocol to file” </w:t>
      </w:r>
      <w:r w:rsidRPr="002336F2">
        <w:rPr>
          <w:szCs w:val="22"/>
        </w:rPr>
        <w:t>angekreuzt ist, werden alle Protokolldaten an die Standarddatei "PlanetarySytsemStacker.log" im Home-Verzeichnis des Benutzers angehängt. Es ist eine gute Idee, diese Datei von Zeit zu Zeit zu löschen.</w:t>
      </w:r>
    </w:p>
    <w:p w14:paraId="40C4FD62" w14:textId="300EB340" w:rsidR="00B40ABB" w:rsidRDefault="0020051F" w:rsidP="00C5503A">
      <w:pPr>
        <w:rPr>
          <w:szCs w:val="22"/>
        </w:rPr>
      </w:pPr>
      <w:r w:rsidRPr="002336F2">
        <w:rPr>
          <w:szCs w:val="22"/>
        </w:rPr>
        <w:t xml:space="preserve">Insbesondere wenn viele Jobs verarbeitet werden, empfiehlt es sich, die Option </w:t>
      </w:r>
      <w:r w:rsidR="00C5503A">
        <w:rPr>
          <w:szCs w:val="22"/>
        </w:rPr>
        <w:t xml:space="preserve">“Store protocol with results” </w:t>
      </w:r>
      <w:r w:rsidRPr="002336F2">
        <w:rPr>
          <w:szCs w:val="22"/>
        </w:rPr>
        <w:t xml:space="preserve">zu setzen. In diesem Fall wird zusätzlich zu der </w:t>
      </w:r>
      <w:del w:id="324" w:author="rolf" w:date="2020-08-29T21:02:00Z">
        <w:r w:rsidR="002C3051" w:rsidRPr="002336F2" w:rsidDel="005B1E43">
          <w:rPr>
            <w:szCs w:val="22"/>
          </w:rPr>
          <w:delText>sequenziellen</w:delText>
        </w:r>
        <w:r w:rsidRPr="002336F2" w:rsidDel="005B1E43">
          <w:rPr>
            <w:szCs w:val="22"/>
          </w:rPr>
          <w:delText xml:space="preserve"> </w:delText>
        </w:r>
      </w:del>
      <w:ins w:id="325" w:author="rolf" w:date="2020-08-29T21:02:00Z">
        <w:r w:rsidR="005B1E43" w:rsidRPr="002336F2">
          <w:rPr>
            <w:szCs w:val="22"/>
          </w:rPr>
          <w:t>sequen</w:t>
        </w:r>
        <w:r w:rsidR="005B1E43">
          <w:rPr>
            <w:szCs w:val="22"/>
          </w:rPr>
          <w:t>t</w:t>
        </w:r>
        <w:r w:rsidR="005B1E43" w:rsidRPr="002336F2">
          <w:rPr>
            <w:szCs w:val="22"/>
          </w:rPr>
          <w:t xml:space="preserve">iellen </w:t>
        </w:r>
      </w:ins>
      <w:r w:rsidRPr="002336F2">
        <w:rPr>
          <w:szCs w:val="22"/>
        </w:rPr>
        <w:t xml:space="preserve">Protokolldatei der zu einem bestimmten </w:t>
      </w:r>
      <w:del w:id="326" w:author="rolf" w:date="2020-08-29T21:02:00Z">
        <w:r w:rsidRPr="002336F2" w:rsidDel="005B1E43">
          <w:rPr>
            <w:szCs w:val="22"/>
          </w:rPr>
          <w:delText xml:space="preserve">Auftrag </w:delText>
        </w:r>
      </w:del>
      <w:ins w:id="327" w:author="rolf" w:date="2020-08-29T21:02:00Z">
        <w:r w:rsidR="005B1E43">
          <w:rPr>
            <w:szCs w:val="22"/>
          </w:rPr>
          <w:t>Job</w:t>
        </w:r>
        <w:r w:rsidR="005B1E43" w:rsidRPr="002336F2">
          <w:rPr>
            <w:szCs w:val="22"/>
          </w:rPr>
          <w:t xml:space="preserve"> </w:t>
        </w:r>
      </w:ins>
      <w:r w:rsidRPr="002336F2">
        <w:rPr>
          <w:szCs w:val="22"/>
        </w:rPr>
        <w:t xml:space="preserve">gehörende Teil als separate Datei geschrieben. </w:t>
      </w:r>
      <w:del w:id="328" w:author="rolf" w:date="2020-08-29T21:02:00Z">
        <w:r w:rsidRPr="002336F2" w:rsidDel="005B1E43">
          <w:rPr>
            <w:szCs w:val="22"/>
          </w:rPr>
          <w:delText xml:space="preserve">Sein </w:delText>
        </w:r>
      </w:del>
      <w:ins w:id="329" w:author="rolf" w:date="2020-08-29T21:02:00Z">
        <w:r w:rsidR="005B1E43">
          <w:rPr>
            <w:szCs w:val="22"/>
          </w:rPr>
          <w:t>Ihr</w:t>
        </w:r>
        <w:r w:rsidR="005B1E43" w:rsidRPr="002336F2">
          <w:rPr>
            <w:szCs w:val="22"/>
          </w:rPr>
          <w:t xml:space="preserve"> </w:t>
        </w:r>
      </w:ins>
      <w:r w:rsidRPr="002336F2">
        <w:rPr>
          <w:szCs w:val="22"/>
        </w:rPr>
        <w:t xml:space="preserve">Name ist abgeleitet von </w:t>
      </w:r>
    </w:p>
    <w:p w14:paraId="1635F2BE" w14:textId="77777777" w:rsidR="00B40ABB" w:rsidRDefault="00B40ABB" w:rsidP="00C5503A">
      <w:pPr>
        <w:rPr>
          <w:szCs w:val="22"/>
        </w:rPr>
      </w:pPr>
    </w:p>
    <w:p w14:paraId="151E1FF2" w14:textId="60EE261A" w:rsidR="0020051F" w:rsidRPr="002336F2" w:rsidRDefault="002C3051" w:rsidP="00B40ABB">
      <w:pPr>
        <w:rPr>
          <w:szCs w:val="22"/>
        </w:rPr>
      </w:pPr>
      <w:r w:rsidRPr="002336F2">
        <w:rPr>
          <w:szCs w:val="22"/>
        </w:rPr>
        <w:lastRenderedPageBreak/>
        <w:t>de</w:t>
      </w:r>
      <w:r>
        <w:rPr>
          <w:szCs w:val="22"/>
        </w:rPr>
        <w:t xml:space="preserve">m </w:t>
      </w:r>
      <w:r w:rsidRPr="002336F2">
        <w:rPr>
          <w:szCs w:val="22"/>
        </w:rPr>
        <w:t>Namen</w:t>
      </w:r>
      <w:r w:rsidR="0020051F" w:rsidRPr="002336F2">
        <w:rPr>
          <w:szCs w:val="22"/>
        </w:rPr>
        <w:t xml:space="preserve"> des </w:t>
      </w:r>
      <w:del w:id="330" w:author="rolf" w:date="2020-08-29T21:02:00Z">
        <w:r w:rsidR="0020051F" w:rsidRPr="002336F2" w:rsidDel="005B1E43">
          <w:rPr>
            <w:szCs w:val="22"/>
          </w:rPr>
          <w:delText>Auftragsergebnisses</w:delText>
        </w:r>
      </w:del>
      <w:ins w:id="331" w:author="rolf" w:date="2020-08-29T21:02:00Z">
        <w:r w:rsidR="005B1E43">
          <w:rPr>
            <w:szCs w:val="22"/>
          </w:rPr>
          <w:t>Job-Erg</w:t>
        </w:r>
        <w:r w:rsidR="005B1E43" w:rsidRPr="002336F2">
          <w:rPr>
            <w:szCs w:val="22"/>
          </w:rPr>
          <w:t>ebnisses</w:t>
        </w:r>
      </w:ins>
      <w:r w:rsidR="0020051F" w:rsidRPr="002336F2">
        <w:rPr>
          <w:szCs w:val="22"/>
        </w:rPr>
        <w:t xml:space="preserve">, wobei das </w:t>
      </w:r>
      <w:proofErr w:type="spellStart"/>
      <w:r w:rsidR="0020051F" w:rsidRPr="002336F2">
        <w:rPr>
          <w:szCs w:val="22"/>
        </w:rPr>
        <w:t>Stacking</w:t>
      </w:r>
      <w:proofErr w:type="spellEnd"/>
      <w:r w:rsidR="0020051F" w:rsidRPr="002336F2">
        <w:rPr>
          <w:szCs w:val="22"/>
        </w:rPr>
        <w:t xml:space="preserve">-Suffix "_pss.png / .tiff / .fits" durch "_stacking-log.txt" ersetzt wird. Auf diese Weise ist es einfach, die Protokolldatei mit der entsprechenden Job-Ausgabe zu verknüpfen. Im Falle von </w:t>
      </w:r>
      <w:del w:id="332" w:author="rolf" w:date="2020-08-29T21:03:00Z">
        <w:r w:rsidR="0020051F" w:rsidRPr="002336F2" w:rsidDel="005B1E43">
          <w:rPr>
            <w:szCs w:val="22"/>
          </w:rPr>
          <w:delText xml:space="preserve">Nachverarbeitungsjobs </w:delText>
        </w:r>
      </w:del>
      <w:proofErr w:type="spellStart"/>
      <w:ins w:id="333" w:author="rolf" w:date="2020-08-29T21:03:00Z">
        <w:r w:rsidR="005B1E43">
          <w:rPr>
            <w:szCs w:val="22"/>
          </w:rPr>
          <w:t>Postprocessing</w:t>
        </w:r>
        <w:proofErr w:type="spellEnd"/>
        <w:r w:rsidR="005B1E43">
          <w:rPr>
            <w:szCs w:val="22"/>
          </w:rPr>
          <w:t>-J</w:t>
        </w:r>
        <w:r w:rsidR="005B1E43" w:rsidRPr="002336F2">
          <w:rPr>
            <w:szCs w:val="22"/>
          </w:rPr>
          <w:t xml:space="preserve">obs </w:t>
        </w:r>
      </w:ins>
      <w:r w:rsidR="0020051F" w:rsidRPr="002336F2">
        <w:rPr>
          <w:szCs w:val="22"/>
        </w:rPr>
        <w:t xml:space="preserve">entspricht die Endung "_postproc-log.txt" dem </w:t>
      </w:r>
      <w:del w:id="334" w:author="rolf" w:date="2020-08-29T21:03:00Z">
        <w:r w:rsidR="0020051F" w:rsidRPr="002336F2" w:rsidDel="005B1E43">
          <w:rPr>
            <w:szCs w:val="22"/>
          </w:rPr>
          <w:delText xml:space="preserve">Nachverarbeitungsergebnis </w:delText>
        </w:r>
      </w:del>
      <w:proofErr w:type="spellStart"/>
      <w:ins w:id="335" w:author="rolf" w:date="2020-08-29T21:03:00Z">
        <w:r w:rsidR="005B1E43">
          <w:rPr>
            <w:szCs w:val="22"/>
          </w:rPr>
          <w:t>Postprocessing</w:t>
        </w:r>
        <w:proofErr w:type="spellEnd"/>
        <w:r w:rsidR="005B1E43">
          <w:rPr>
            <w:szCs w:val="22"/>
          </w:rPr>
          <w:t>-E</w:t>
        </w:r>
        <w:r w:rsidR="005B1E43" w:rsidRPr="002336F2">
          <w:rPr>
            <w:szCs w:val="22"/>
          </w:rPr>
          <w:t xml:space="preserve">rgebnis </w:t>
        </w:r>
      </w:ins>
      <w:r w:rsidR="0020051F" w:rsidRPr="002336F2">
        <w:rPr>
          <w:szCs w:val="22"/>
        </w:rPr>
        <w:t>"_gpp.png / .</w:t>
      </w:r>
      <w:proofErr w:type="spellStart"/>
      <w:r w:rsidR="0020051F" w:rsidRPr="002336F2">
        <w:rPr>
          <w:szCs w:val="22"/>
        </w:rPr>
        <w:t>tiff</w:t>
      </w:r>
      <w:proofErr w:type="spellEnd"/>
      <w:r w:rsidR="0020051F" w:rsidRPr="002336F2">
        <w:rPr>
          <w:szCs w:val="22"/>
        </w:rPr>
        <w:t xml:space="preserve"> / .fits".</w:t>
      </w:r>
    </w:p>
    <w:p w14:paraId="0C7B6277" w14:textId="3DE87FD0" w:rsidR="0020051F" w:rsidRPr="002336F2" w:rsidRDefault="0020051F" w:rsidP="002336F2">
      <w:pPr>
        <w:spacing w:before="0"/>
        <w:rPr>
          <w:b/>
          <w:bCs/>
          <w:szCs w:val="22"/>
        </w:rPr>
      </w:pPr>
      <w:r w:rsidRPr="002336F2">
        <w:rPr>
          <w:b/>
          <w:bCs/>
          <w:szCs w:val="22"/>
        </w:rPr>
        <w:t xml:space="preserve">4.6 Lesen von Eingabedaten und </w:t>
      </w:r>
      <w:del w:id="336" w:author="rolf" w:date="2020-08-29T21:04:00Z">
        <w:r w:rsidRPr="002336F2" w:rsidDel="005B1E43">
          <w:rPr>
            <w:b/>
            <w:bCs/>
            <w:szCs w:val="22"/>
          </w:rPr>
          <w:delText>Puffern</w:delText>
        </w:r>
      </w:del>
      <w:ins w:id="337" w:author="rolf" w:date="2020-08-29T21:04:00Z">
        <w:r w:rsidR="005B1E43">
          <w:rPr>
            <w:b/>
            <w:bCs/>
            <w:szCs w:val="22"/>
          </w:rPr>
          <w:t>Zwischenspeichern</w:t>
        </w:r>
      </w:ins>
      <w:ins w:id="338" w:author="rolf" w:date="2020-08-29T21:05:00Z">
        <w:r w:rsidR="005B1E43">
          <w:rPr>
            <w:b/>
            <w:bCs/>
            <w:szCs w:val="22"/>
          </w:rPr>
          <w:t xml:space="preserve"> von Bilddaten</w:t>
        </w:r>
      </w:ins>
    </w:p>
    <w:p w14:paraId="229B095E" w14:textId="53DCDA82" w:rsidR="00EF0663" w:rsidRPr="002336F2" w:rsidRDefault="00EF0663" w:rsidP="002336F2">
      <w:pPr>
        <w:spacing w:before="0"/>
        <w:rPr>
          <w:szCs w:val="22"/>
        </w:rPr>
      </w:pPr>
      <w:r w:rsidRPr="002336F2">
        <w:rPr>
          <w:szCs w:val="22"/>
        </w:rPr>
        <w:t xml:space="preserve">Eingabedaten für das </w:t>
      </w:r>
      <w:del w:id="339" w:author="rolf" w:date="2020-08-29T21:05:00Z">
        <w:r w:rsidRPr="002336F2" w:rsidDel="005B1E43">
          <w:rPr>
            <w:szCs w:val="22"/>
          </w:rPr>
          <w:delText xml:space="preserve">Stapeln </w:delText>
        </w:r>
      </w:del>
      <w:proofErr w:type="spellStart"/>
      <w:ins w:id="340" w:author="rolf" w:date="2020-08-29T21:05:00Z">
        <w:r w:rsidR="005B1E43">
          <w:rPr>
            <w:szCs w:val="22"/>
          </w:rPr>
          <w:t>Stacking</w:t>
        </w:r>
        <w:proofErr w:type="spellEnd"/>
        <w:r w:rsidR="005B1E43" w:rsidRPr="002336F2">
          <w:rPr>
            <w:szCs w:val="22"/>
          </w:rPr>
          <w:t xml:space="preserve"> </w:t>
        </w:r>
      </w:ins>
      <w:r w:rsidRPr="002336F2">
        <w:rPr>
          <w:szCs w:val="22"/>
        </w:rPr>
        <w:t>können groß sein. Im schlimmsten Fall ist die Eingabe</w:t>
      </w:r>
      <w:ins w:id="341" w:author="rolf" w:date="2020-08-29T21:05:00Z">
        <w:r w:rsidR="005B1E43">
          <w:rPr>
            <w:szCs w:val="22"/>
          </w:rPr>
          <w:t>-V</w:t>
        </w:r>
      </w:ins>
      <w:del w:id="342" w:author="rolf" w:date="2020-08-29T21:05:00Z">
        <w:r w:rsidRPr="002336F2" w:rsidDel="005B1E43">
          <w:rPr>
            <w:szCs w:val="22"/>
          </w:rPr>
          <w:delText>v</w:delText>
        </w:r>
      </w:del>
      <w:r w:rsidRPr="002336F2">
        <w:rPr>
          <w:szCs w:val="22"/>
        </w:rPr>
        <w:t>ideodatei selbst größer als der verfügbare RAM-Speicher. Erschwerend kommt hinzu, dass PSS zusätzlich zu den ursprünglichen Videobildern mehrere Bildvarianten verwendet, die sich aus der Anwendung bestimmter Filter ergeben:</w:t>
      </w:r>
    </w:p>
    <w:p w14:paraId="30C31C30" w14:textId="77777777" w:rsidR="00EF0663" w:rsidRPr="002336F2" w:rsidRDefault="00EF0663" w:rsidP="00B40ABB">
      <w:pPr>
        <w:spacing w:before="0"/>
        <w:ind w:left="851"/>
        <w:rPr>
          <w:szCs w:val="22"/>
        </w:rPr>
      </w:pPr>
      <w:r w:rsidRPr="002336F2">
        <w:rPr>
          <w:szCs w:val="22"/>
        </w:rPr>
        <w:t>1. Monochrome Versionen der Originalbilder (Tiefe wie Originalbilder, 8 oder 16 Bit)</w:t>
      </w:r>
    </w:p>
    <w:p w14:paraId="481D2A64" w14:textId="77777777" w:rsidR="00EF0663" w:rsidRPr="002336F2" w:rsidRDefault="00EF0663" w:rsidP="00B40ABB">
      <w:pPr>
        <w:spacing w:before="0"/>
        <w:ind w:left="851"/>
        <w:rPr>
          <w:szCs w:val="22"/>
        </w:rPr>
      </w:pPr>
      <w:r w:rsidRPr="002336F2">
        <w:rPr>
          <w:szCs w:val="22"/>
        </w:rPr>
        <w:t>2. Gaußsche Unschärfe zu 1 hinzugefügt. (immer 16 Bit)</w:t>
      </w:r>
    </w:p>
    <w:p w14:paraId="21F006B6" w14:textId="4E1BA4F8" w:rsidR="00EF0663" w:rsidRPr="002336F2" w:rsidRDefault="00EF0663" w:rsidP="00B40ABB">
      <w:pPr>
        <w:spacing w:before="0"/>
        <w:ind w:left="851"/>
        <w:rPr>
          <w:szCs w:val="22"/>
        </w:rPr>
      </w:pPr>
      <w:r w:rsidRPr="002336F2">
        <w:rPr>
          <w:szCs w:val="22"/>
        </w:rPr>
        <w:t xml:space="preserve">3. Laplacian von 2., in beiden Koordinatenrichtungen um den Faktor 2 </w:t>
      </w:r>
      <w:del w:id="343" w:author="rolf" w:date="2020-08-29T21:06:00Z">
        <w:r w:rsidRPr="002336F2" w:rsidDel="005B1E43">
          <w:rPr>
            <w:szCs w:val="22"/>
          </w:rPr>
          <w:delText>abwärts abgetastet</w:delText>
        </w:r>
      </w:del>
      <w:ins w:id="344" w:author="rolf" w:date="2020-08-29T21:06:00Z">
        <w:r w:rsidR="005B1E43">
          <w:rPr>
            <w:szCs w:val="22"/>
          </w:rPr>
          <w:t>pixelreduziert</w:t>
        </w:r>
      </w:ins>
      <w:r w:rsidR="00B40ABB">
        <w:rPr>
          <w:szCs w:val="22"/>
        </w:rPr>
        <w:br/>
      </w:r>
      <w:r w:rsidRPr="002336F2">
        <w:rPr>
          <w:szCs w:val="22"/>
        </w:rPr>
        <w:t xml:space="preserve"> </w:t>
      </w:r>
      <w:r w:rsidR="00B40ABB">
        <w:rPr>
          <w:szCs w:val="22"/>
        </w:rPr>
        <w:t xml:space="preserve">   </w:t>
      </w:r>
      <w:r w:rsidRPr="002336F2">
        <w:rPr>
          <w:szCs w:val="22"/>
        </w:rPr>
        <w:t>(immer 8 Bit)</w:t>
      </w:r>
    </w:p>
    <w:p w14:paraId="103E396E" w14:textId="425170F1" w:rsidR="00EF0663" w:rsidRPr="002336F2" w:rsidRDefault="00EF0663" w:rsidP="002336F2">
      <w:pPr>
        <w:spacing w:before="0"/>
        <w:rPr>
          <w:szCs w:val="22"/>
        </w:rPr>
      </w:pPr>
      <w:r w:rsidRPr="002336F2">
        <w:rPr>
          <w:szCs w:val="22"/>
        </w:rPr>
        <w:t xml:space="preserve">Da diese Varianten im Allgemeinen mehr als einmal verwendet werden, ist die Verarbeitung am schnellsten, wenn sie im Speicher gehalten werden können. Wenn der Arbeitsspeicher jedoch zu klein ist, ist dies nicht möglich. Leider ist es auch nicht möglich, sich auf den </w:t>
      </w:r>
      <w:del w:id="345" w:author="rolf" w:date="2020-08-29T21:07:00Z">
        <w:r w:rsidRPr="002336F2" w:rsidDel="005B1E43">
          <w:rPr>
            <w:szCs w:val="22"/>
          </w:rPr>
          <w:delText>Auslagerungsmecha</w:delText>
        </w:r>
      </w:del>
      <w:proofErr w:type="spellStart"/>
      <w:ins w:id="346" w:author="rolf" w:date="2020-08-29T21:07:00Z">
        <w:r w:rsidR="005B1E43">
          <w:rPr>
            <w:szCs w:val="22"/>
          </w:rPr>
          <w:t>Paging</w:t>
        </w:r>
        <w:proofErr w:type="spellEnd"/>
        <w:r w:rsidR="005B1E43">
          <w:rPr>
            <w:szCs w:val="22"/>
          </w:rPr>
          <w:t>-M</w:t>
        </w:r>
        <w:r w:rsidR="005B1E43" w:rsidRPr="002336F2">
          <w:rPr>
            <w:szCs w:val="22"/>
          </w:rPr>
          <w:t>echa</w:t>
        </w:r>
      </w:ins>
      <w:del w:id="347" w:author="rolf" w:date="2020-08-29T21:07:00Z">
        <w:r w:rsidR="008D3956" w:rsidDel="005B1E43">
          <w:rPr>
            <w:szCs w:val="22"/>
          </w:rPr>
          <w:delText>-</w:delText>
        </w:r>
      </w:del>
      <w:r w:rsidRPr="002336F2">
        <w:rPr>
          <w:szCs w:val="22"/>
        </w:rPr>
        <w:t xml:space="preserve">nismus des Betriebssystems zu verlassen, da dies die Ausführung </w:t>
      </w:r>
      <w:del w:id="348" w:author="rolf" w:date="2020-08-29T21:07:00Z">
        <w:r w:rsidRPr="002336F2" w:rsidDel="005B1E43">
          <w:rPr>
            <w:szCs w:val="22"/>
          </w:rPr>
          <w:delText xml:space="preserve">tendenziell zu </w:delText>
        </w:r>
      </w:del>
      <w:r w:rsidRPr="002336F2">
        <w:rPr>
          <w:szCs w:val="22"/>
        </w:rPr>
        <w:t>sehr verlangsamt.</w:t>
      </w:r>
    </w:p>
    <w:p w14:paraId="3E2DE51D" w14:textId="05C0BB5D" w:rsidR="00EF0663" w:rsidRPr="002336F2" w:rsidRDefault="00EF0663" w:rsidP="002336F2">
      <w:pPr>
        <w:spacing w:before="0"/>
        <w:rPr>
          <w:szCs w:val="22"/>
        </w:rPr>
      </w:pPr>
      <w:r w:rsidRPr="002336F2">
        <w:rPr>
          <w:szCs w:val="22"/>
        </w:rPr>
        <w:t xml:space="preserve">PSS bietet daher eine Reihe von </w:t>
      </w:r>
      <w:del w:id="349" w:author="rolf" w:date="2020-08-29T21:09:00Z">
        <w:r w:rsidRPr="002336F2" w:rsidDel="005B1E43">
          <w:rPr>
            <w:szCs w:val="22"/>
          </w:rPr>
          <w:delText xml:space="preserve">Pufferungsebenen </w:delText>
        </w:r>
      </w:del>
      <w:proofErr w:type="spellStart"/>
      <w:ins w:id="350" w:author="rolf" w:date="2020-08-29T21:09:00Z">
        <w:r w:rsidR="005B1E43" w:rsidRPr="002336F2">
          <w:rPr>
            <w:szCs w:val="22"/>
          </w:rPr>
          <w:t>Pufferungs</w:t>
        </w:r>
        <w:r w:rsidR="005B1E43">
          <w:rPr>
            <w:szCs w:val="22"/>
          </w:rPr>
          <w:t>stufen</w:t>
        </w:r>
        <w:proofErr w:type="spellEnd"/>
        <w:r w:rsidR="005B1E43" w:rsidRPr="002336F2">
          <w:rPr>
            <w:szCs w:val="22"/>
          </w:rPr>
          <w:t xml:space="preserve"> </w:t>
        </w:r>
      </w:ins>
      <w:r w:rsidRPr="002336F2">
        <w:rPr>
          <w:szCs w:val="22"/>
        </w:rPr>
        <w:t xml:space="preserve">an. Welche am besten geeignet ist, hängt von der Größe der Eingabedaten und der Größe des verfügbaren RAM ab. Der Benutzer kann das </w:t>
      </w:r>
      <w:r w:rsidR="008D3956" w:rsidRPr="002336F2">
        <w:rPr>
          <w:szCs w:val="22"/>
        </w:rPr>
        <w:t>am besten geeignete Schema</w:t>
      </w:r>
      <w:r w:rsidRPr="002336F2">
        <w:rPr>
          <w:szCs w:val="22"/>
        </w:rPr>
        <w:t xml:space="preserve"> im Konfigurationsdialog wählen (Parameter </w:t>
      </w:r>
      <w:r w:rsidR="000A6DB1">
        <w:rPr>
          <w:szCs w:val="22"/>
        </w:rPr>
        <w:t>“Data buffering level”</w:t>
      </w:r>
      <w:r w:rsidRPr="002336F2">
        <w:rPr>
          <w:szCs w:val="22"/>
        </w:rPr>
        <w:t>). Die folgenden Optionen stehen zur Verfügung:</w:t>
      </w:r>
    </w:p>
    <w:p w14:paraId="01BB4D33" w14:textId="4B2EA607" w:rsidR="00EF0663" w:rsidRPr="002336F2" w:rsidRDefault="00EF0663" w:rsidP="009D02DF">
      <w:pPr>
        <w:pStyle w:val="Listenabsatz"/>
        <w:numPr>
          <w:ilvl w:val="0"/>
          <w:numId w:val="2"/>
        </w:numPr>
        <w:spacing w:before="0"/>
        <w:rPr>
          <w:szCs w:val="22"/>
        </w:rPr>
      </w:pPr>
      <w:del w:id="351" w:author="rolf" w:date="2020-08-29T21:09:00Z">
        <w:r w:rsidRPr="002336F2" w:rsidDel="007D0B00">
          <w:rPr>
            <w:szCs w:val="22"/>
          </w:rPr>
          <w:delText xml:space="preserve">Ebene </w:delText>
        </w:r>
      </w:del>
      <w:ins w:id="352" w:author="rolf" w:date="2020-08-29T21:09:00Z">
        <w:r w:rsidR="007D0B00">
          <w:rPr>
            <w:szCs w:val="22"/>
          </w:rPr>
          <w:t>Stufe</w:t>
        </w:r>
        <w:r w:rsidR="007D0B00" w:rsidRPr="002336F2">
          <w:rPr>
            <w:szCs w:val="22"/>
          </w:rPr>
          <w:t xml:space="preserve"> </w:t>
        </w:r>
      </w:ins>
      <w:r w:rsidRPr="002336F2">
        <w:rPr>
          <w:szCs w:val="22"/>
        </w:rPr>
        <w:t>0: Keine Pufferung. Die Original-</w:t>
      </w:r>
      <w:del w:id="353" w:author="rolf" w:date="2020-08-29T21:09:00Z">
        <w:r w:rsidRPr="002336F2" w:rsidDel="007D0B00">
          <w:rPr>
            <w:szCs w:val="22"/>
          </w:rPr>
          <w:delText xml:space="preserve">Frames </w:delText>
        </w:r>
      </w:del>
      <w:ins w:id="354" w:author="rolf" w:date="2020-08-29T21:09:00Z">
        <w:r w:rsidR="007D0B00">
          <w:rPr>
            <w:szCs w:val="22"/>
          </w:rPr>
          <w:t>Bilder</w:t>
        </w:r>
        <w:r w:rsidR="007D0B00" w:rsidRPr="002336F2">
          <w:rPr>
            <w:szCs w:val="22"/>
          </w:rPr>
          <w:t xml:space="preserve"> </w:t>
        </w:r>
      </w:ins>
      <w:r w:rsidRPr="002336F2">
        <w:rPr>
          <w:szCs w:val="22"/>
        </w:rPr>
        <w:t xml:space="preserve">werden während der </w:t>
      </w:r>
      <w:del w:id="355" w:author="rolf" w:date="2020-08-29T21:09:00Z">
        <w:r w:rsidRPr="002336F2" w:rsidDel="007D0B00">
          <w:rPr>
            <w:szCs w:val="22"/>
          </w:rPr>
          <w:delText xml:space="preserve">Auftragsausführung </w:delText>
        </w:r>
      </w:del>
      <w:ins w:id="356" w:author="rolf" w:date="2020-08-29T21:09:00Z">
        <w:r w:rsidR="007D0B00">
          <w:rPr>
            <w:szCs w:val="22"/>
          </w:rPr>
          <w:t>Job-A</w:t>
        </w:r>
        <w:r w:rsidR="007D0B00" w:rsidRPr="002336F2">
          <w:rPr>
            <w:szCs w:val="22"/>
          </w:rPr>
          <w:t xml:space="preserve">usführung </w:t>
        </w:r>
      </w:ins>
      <w:r w:rsidRPr="002336F2">
        <w:rPr>
          <w:szCs w:val="22"/>
        </w:rPr>
        <w:t xml:space="preserve">mehrmals gelesen, und die </w:t>
      </w:r>
      <w:del w:id="357" w:author="rolf" w:date="2020-08-29T21:10:00Z">
        <w:r w:rsidRPr="002336F2" w:rsidDel="007D0B00">
          <w:rPr>
            <w:szCs w:val="22"/>
          </w:rPr>
          <w:delText xml:space="preserve">entnommenen </w:delText>
        </w:r>
      </w:del>
      <w:r w:rsidRPr="002336F2">
        <w:rPr>
          <w:szCs w:val="22"/>
        </w:rPr>
        <w:t>Bild</w:t>
      </w:r>
      <w:del w:id="358" w:author="rolf" w:date="2020-08-29T21:10:00Z">
        <w:r w:rsidRPr="002336F2" w:rsidDel="007D0B00">
          <w:rPr>
            <w:szCs w:val="22"/>
          </w:rPr>
          <w:delText>er</w:delText>
        </w:r>
      </w:del>
      <w:ins w:id="359" w:author="rolf" w:date="2020-08-29T21:10:00Z">
        <w:r w:rsidR="007D0B00">
          <w:rPr>
            <w:szCs w:val="22"/>
          </w:rPr>
          <w:t>-Varianten</w:t>
        </w:r>
      </w:ins>
      <w:r w:rsidRPr="002336F2">
        <w:rPr>
          <w:szCs w:val="22"/>
        </w:rPr>
        <w:t xml:space="preserve"> werden bei Bedarf neu berechnet. Offensichtlich führt dieser Modus zur maximalen Rechenlast.</w:t>
      </w:r>
    </w:p>
    <w:p w14:paraId="098D51D5" w14:textId="7D1D476B" w:rsidR="00EF0663" w:rsidRPr="002336F2" w:rsidRDefault="00EF0663" w:rsidP="002336F2">
      <w:pPr>
        <w:pStyle w:val="Listenabsatz"/>
        <w:numPr>
          <w:ilvl w:val="0"/>
          <w:numId w:val="2"/>
        </w:numPr>
        <w:spacing w:before="0"/>
        <w:rPr>
          <w:szCs w:val="22"/>
        </w:rPr>
      </w:pPr>
      <w:del w:id="360" w:author="rolf" w:date="2020-08-29T21:09:00Z">
        <w:r w:rsidRPr="002336F2" w:rsidDel="007D0B00">
          <w:rPr>
            <w:szCs w:val="22"/>
          </w:rPr>
          <w:delText xml:space="preserve">Level </w:delText>
        </w:r>
      </w:del>
      <w:ins w:id="361" w:author="rolf" w:date="2020-08-29T21:09:00Z">
        <w:r w:rsidR="007D0B00">
          <w:rPr>
            <w:szCs w:val="22"/>
          </w:rPr>
          <w:t>Stufe</w:t>
        </w:r>
        <w:r w:rsidR="007D0B00" w:rsidRPr="002336F2">
          <w:rPr>
            <w:szCs w:val="22"/>
          </w:rPr>
          <w:t xml:space="preserve"> </w:t>
        </w:r>
      </w:ins>
      <w:r w:rsidRPr="002336F2">
        <w:rPr>
          <w:szCs w:val="22"/>
        </w:rPr>
        <w:t>1: Die "</w:t>
      </w:r>
      <w:proofErr w:type="spellStart"/>
      <w:r w:rsidRPr="002336F2">
        <w:rPr>
          <w:szCs w:val="22"/>
        </w:rPr>
        <w:t>Laplacian</w:t>
      </w:r>
      <w:proofErr w:type="spellEnd"/>
      <w:r w:rsidRPr="002336F2">
        <w:rPr>
          <w:szCs w:val="22"/>
        </w:rPr>
        <w:t xml:space="preserve"> </w:t>
      </w:r>
      <w:proofErr w:type="spellStart"/>
      <w:r w:rsidRPr="002336F2">
        <w:rPr>
          <w:szCs w:val="22"/>
        </w:rPr>
        <w:t>of</w:t>
      </w:r>
      <w:proofErr w:type="spellEnd"/>
      <w:r w:rsidRPr="002336F2">
        <w:rPr>
          <w:szCs w:val="22"/>
        </w:rPr>
        <w:t xml:space="preserve"> </w:t>
      </w:r>
      <w:proofErr w:type="spellStart"/>
      <w:r w:rsidRPr="002336F2">
        <w:rPr>
          <w:szCs w:val="22"/>
        </w:rPr>
        <w:t>Gaussian</w:t>
      </w:r>
      <w:proofErr w:type="spellEnd"/>
      <w:r w:rsidRPr="002336F2">
        <w:rPr>
          <w:szCs w:val="22"/>
        </w:rPr>
        <w:t xml:space="preserve">" aller </w:t>
      </w:r>
      <w:del w:id="362" w:author="rolf" w:date="2020-08-29T21:10:00Z">
        <w:r w:rsidRPr="002336F2" w:rsidDel="007D0B00">
          <w:rPr>
            <w:szCs w:val="22"/>
          </w:rPr>
          <w:delText xml:space="preserve">Frames </w:delText>
        </w:r>
      </w:del>
      <w:ins w:id="363" w:author="rolf" w:date="2020-08-29T21:10:00Z">
        <w:r w:rsidR="007D0B00">
          <w:rPr>
            <w:szCs w:val="22"/>
          </w:rPr>
          <w:t>Bilder</w:t>
        </w:r>
        <w:r w:rsidR="007D0B00" w:rsidRPr="002336F2">
          <w:rPr>
            <w:szCs w:val="22"/>
          </w:rPr>
          <w:t xml:space="preserve"> </w:t>
        </w:r>
      </w:ins>
      <w:r w:rsidRPr="002336F2">
        <w:rPr>
          <w:szCs w:val="22"/>
        </w:rPr>
        <w:t xml:space="preserve">(Variante 3. oben) werden </w:t>
      </w:r>
      <w:del w:id="364" w:author="rolf" w:date="2020-08-29T21:10:00Z">
        <w:r w:rsidRPr="002336F2" w:rsidDel="007D0B00">
          <w:rPr>
            <w:szCs w:val="22"/>
          </w:rPr>
          <w:delText>gepuffert</w:delText>
        </w:r>
      </w:del>
      <w:ins w:id="365" w:author="rolf" w:date="2020-08-29T21:10:00Z">
        <w:r w:rsidR="007D0B00">
          <w:rPr>
            <w:szCs w:val="22"/>
          </w:rPr>
          <w:t>zwischengespeichert</w:t>
        </w:r>
      </w:ins>
      <w:r w:rsidRPr="002336F2">
        <w:rPr>
          <w:szCs w:val="22"/>
        </w:rPr>
        <w:t>.</w:t>
      </w:r>
    </w:p>
    <w:p w14:paraId="0D89039E" w14:textId="3BD8345F" w:rsidR="00EF0663" w:rsidRPr="002336F2" w:rsidRDefault="00EF0663" w:rsidP="002336F2">
      <w:pPr>
        <w:pStyle w:val="Listenabsatz"/>
        <w:numPr>
          <w:ilvl w:val="0"/>
          <w:numId w:val="2"/>
        </w:numPr>
        <w:spacing w:before="0"/>
        <w:rPr>
          <w:szCs w:val="22"/>
        </w:rPr>
      </w:pPr>
      <w:del w:id="366" w:author="rolf" w:date="2020-08-29T21:09:00Z">
        <w:r w:rsidRPr="002336F2" w:rsidDel="007D0B00">
          <w:rPr>
            <w:szCs w:val="22"/>
          </w:rPr>
          <w:delText xml:space="preserve">Level </w:delText>
        </w:r>
      </w:del>
      <w:ins w:id="367" w:author="rolf" w:date="2020-08-29T21:09:00Z">
        <w:r w:rsidR="007D0B00">
          <w:rPr>
            <w:szCs w:val="22"/>
          </w:rPr>
          <w:t>Stufe</w:t>
        </w:r>
        <w:r w:rsidR="007D0B00" w:rsidRPr="002336F2">
          <w:rPr>
            <w:szCs w:val="22"/>
          </w:rPr>
          <w:t xml:space="preserve"> </w:t>
        </w:r>
      </w:ins>
      <w:r w:rsidRPr="002336F2">
        <w:rPr>
          <w:szCs w:val="22"/>
        </w:rPr>
        <w:t xml:space="preserve">2: Zusätzlich werden die </w:t>
      </w:r>
      <w:del w:id="368" w:author="rolf" w:date="2020-08-29T21:11:00Z">
        <w:r w:rsidRPr="002336F2" w:rsidDel="007D0B00">
          <w:rPr>
            <w:szCs w:val="22"/>
          </w:rPr>
          <w:delText xml:space="preserve">unscharfen </w:delText>
        </w:r>
      </w:del>
      <w:ins w:id="369" w:author="rolf" w:date="2020-08-29T21:11:00Z">
        <w:r w:rsidR="007D0B00">
          <w:rPr>
            <w:szCs w:val="22"/>
          </w:rPr>
          <w:t>geglätteten</w:t>
        </w:r>
        <w:r w:rsidR="007D0B00" w:rsidRPr="002336F2">
          <w:rPr>
            <w:szCs w:val="22"/>
          </w:rPr>
          <w:t xml:space="preserve"> </w:t>
        </w:r>
      </w:ins>
      <w:r w:rsidRPr="002336F2">
        <w:rPr>
          <w:szCs w:val="22"/>
        </w:rPr>
        <w:t xml:space="preserve">monochromen Bilder (Variante 2. oben) </w:t>
      </w:r>
      <w:ins w:id="370" w:author="rolf" w:date="2020-08-29T21:11:00Z">
        <w:r w:rsidR="007D0B00">
          <w:rPr>
            <w:szCs w:val="22"/>
          </w:rPr>
          <w:t>zwischengespeichert</w:t>
        </w:r>
      </w:ins>
      <w:del w:id="371" w:author="rolf" w:date="2020-08-29T21:11:00Z">
        <w:r w:rsidRPr="002336F2" w:rsidDel="007D0B00">
          <w:rPr>
            <w:szCs w:val="22"/>
          </w:rPr>
          <w:delText>gepuffert</w:delText>
        </w:r>
      </w:del>
      <w:r w:rsidRPr="002336F2">
        <w:rPr>
          <w:szCs w:val="22"/>
        </w:rPr>
        <w:t>.</w:t>
      </w:r>
    </w:p>
    <w:p w14:paraId="5C5C8773" w14:textId="5DDEDCF2" w:rsidR="00EF0663" w:rsidRPr="002336F2" w:rsidRDefault="00EF0663" w:rsidP="002336F2">
      <w:pPr>
        <w:pStyle w:val="Listenabsatz"/>
        <w:numPr>
          <w:ilvl w:val="0"/>
          <w:numId w:val="2"/>
        </w:numPr>
        <w:spacing w:before="0"/>
        <w:rPr>
          <w:szCs w:val="22"/>
        </w:rPr>
      </w:pPr>
      <w:del w:id="372" w:author="rolf" w:date="2020-08-29T21:09:00Z">
        <w:r w:rsidRPr="002336F2" w:rsidDel="007D0B00">
          <w:rPr>
            <w:szCs w:val="22"/>
          </w:rPr>
          <w:delText xml:space="preserve">Level </w:delText>
        </w:r>
      </w:del>
      <w:ins w:id="373" w:author="rolf" w:date="2020-08-29T21:09:00Z">
        <w:r w:rsidR="007D0B00">
          <w:rPr>
            <w:szCs w:val="22"/>
          </w:rPr>
          <w:t>Stufe</w:t>
        </w:r>
        <w:r w:rsidR="007D0B00" w:rsidRPr="002336F2">
          <w:rPr>
            <w:szCs w:val="22"/>
          </w:rPr>
          <w:t xml:space="preserve"> </w:t>
        </w:r>
      </w:ins>
      <w:r w:rsidRPr="002336F2">
        <w:rPr>
          <w:szCs w:val="22"/>
        </w:rPr>
        <w:t xml:space="preserve">3: Zusätzlich werden die monochromen Bilder (Variante 1. oben) </w:t>
      </w:r>
      <w:ins w:id="374" w:author="rolf" w:date="2020-08-29T21:11:00Z">
        <w:r w:rsidR="007D0B00">
          <w:rPr>
            <w:szCs w:val="22"/>
          </w:rPr>
          <w:t>zwischengespeichert</w:t>
        </w:r>
      </w:ins>
      <w:del w:id="375" w:author="rolf" w:date="2020-08-29T21:11:00Z">
        <w:r w:rsidRPr="002336F2" w:rsidDel="007D0B00">
          <w:rPr>
            <w:szCs w:val="22"/>
          </w:rPr>
          <w:delText>gepuffert</w:delText>
        </w:r>
      </w:del>
      <w:r w:rsidRPr="002336F2">
        <w:rPr>
          <w:szCs w:val="22"/>
        </w:rPr>
        <w:t>.</w:t>
      </w:r>
    </w:p>
    <w:p w14:paraId="0536A4F3" w14:textId="2AE9126B" w:rsidR="009A2B3F" w:rsidRDefault="00EF0663" w:rsidP="009D02DF">
      <w:pPr>
        <w:pStyle w:val="Listenabsatz"/>
        <w:numPr>
          <w:ilvl w:val="0"/>
          <w:numId w:val="2"/>
        </w:numPr>
        <w:spacing w:before="0"/>
        <w:ind w:left="714" w:hanging="357"/>
        <w:rPr>
          <w:szCs w:val="22"/>
        </w:rPr>
      </w:pPr>
      <w:del w:id="376" w:author="rolf" w:date="2020-08-29T21:09:00Z">
        <w:r w:rsidRPr="009D02DF" w:rsidDel="007D0B00">
          <w:rPr>
            <w:szCs w:val="22"/>
          </w:rPr>
          <w:delText xml:space="preserve">Level </w:delText>
        </w:r>
      </w:del>
      <w:ins w:id="377" w:author="rolf" w:date="2020-08-29T21:09:00Z">
        <w:r w:rsidR="007D0B00">
          <w:rPr>
            <w:szCs w:val="22"/>
          </w:rPr>
          <w:t>Stufe</w:t>
        </w:r>
        <w:r w:rsidR="007D0B00" w:rsidRPr="009D02DF">
          <w:rPr>
            <w:szCs w:val="22"/>
          </w:rPr>
          <w:t xml:space="preserve"> </w:t>
        </w:r>
      </w:ins>
      <w:r w:rsidRPr="009D02DF">
        <w:rPr>
          <w:szCs w:val="22"/>
        </w:rPr>
        <w:t xml:space="preserve">4: Zusätzlich werden die Originalbilder </w:t>
      </w:r>
      <w:ins w:id="378" w:author="rolf" w:date="2020-08-29T21:11:00Z">
        <w:r w:rsidR="007D0B00">
          <w:rPr>
            <w:szCs w:val="22"/>
          </w:rPr>
          <w:t>zwischengespeichert</w:t>
        </w:r>
      </w:ins>
      <w:del w:id="379" w:author="rolf" w:date="2020-08-29T21:11:00Z">
        <w:r w:rsidRPr="009D02DF" w:rsidDel="007D0B00">
          <w:rPr>
            <w:szCs w:val="22"/>
          </w:rPr>
          <w:delText>gepuffert</w:delText>
        </w:r>
      </w:del>
      <w:r w:rsidRPr="009D02DF">
        <w:rPr>
          <w:szCs w:val="22"/>
        </w:rPr>
        <w:t>.</w:t>
      </w:r>
    </w:p>
    <w:p w14:paraId="57B0137C" w14:textId="5CE9823F" w:rsidR="004709F7" w:rsidRPr="009A2B3F" w:rsidRDefault="00EF0663" w:rsidP="009A2B3F">
      <w:pPr>
        <w:spacing w:before="0"/>
        <w:ind w:left="357"/>
        <w:rPr>
          <w:szCs w:val="22"/>
        </w:rPr>
      </w:pPr>
      <w:r w:rsidRPr="009A2B3F">
        <w:rPr>
          <w:szCs w:val="22"/>
        </w:rPr>
        <w:t>Auf Computern mit genügend RAM ist Level 4 die beste Wahl. Im Allgemeinen ist die Standardeinstellung "2" ein guter Kompromiss zwischen Geschwindigkeit und RAM-Nutzung.</w:t>
      </w:r>
    </w:p>
    <w:p w14:paraId="65BDE32A" w14:textId="0C9465D6" w:rsidR="00EF0663" w:rsidRPr="002336F2" w:rsidRDefault="003628EE" w:rsidP="009A2B3F">
      <w:pPr>
        <w:spacing w:before="240" w:after="240"/>
        <w:rPr>
          <w:szCs w:val="22"/>
        </w:rPr>
      </w:pPr>
      <w:r w:rsidRPr="002336F2">
        <w:rPr>
          <w:noProof/>
          <w:szCs w:val="22"/>
          <w:lang w:eastAsia="de-DE"/>
        </w:rPr>
        <w:drawing>
          <wp:inline distT="0" distB="0" distL="0" distR="0" wp14:anchorId="1F548501" wp14:editId="3AB9405D">
            <wp:extent cx="4790440" cy="120904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0440" cy="1209040"/>
                    </a:xfrm>
                    <a:prstGeom prst="rect">
                      <a:avLst/>
                    </a:prstGeom>
                    <a:noFill/>
                    <a:ln>
                      <a:noFill/>
                    </a:ln>
                  </pic:spPr>
                </pic:pic>
              </a:graphicData>
            </a:graphic>
          </wp:inline>
        </w:drawing>
      </w:r>
    </w:p>
    <w:p w14:paraId="7136A1EE" w14:textId="43231482" w:rsidR="003628EE" w:rsidRPr="002336F2" w:rsidRDefault="003628EE" w:rsidP="002336F2">
      <w:pPr>
        <w:spacing w:before="0"/>
        <w:rPr>
          <w:szCs w:val="22"/>
        </w:rPr>
      </w:pPr>
      <w:r w:rsidRPr="002336F2">
        <w:rPr>
          <w:szCs w:val="22"/>
        </w:rPr>
        <w:t>Zu Beginn jede</w:t>
      </w:r>
      <w:ins w:id="380" w:author="rolf" w:date="2020-08-29T21:11:00Z">
        <w:r w:rsidR="007D0B00">
          <w:rPr>
            <w:szCs w:val="22"/>
          </w:rPr>
          <w:t>s</w:t>
        </w:r>
      </w:ins>
      <w:del w:id="381" w:author="rolf" w:date="2020-08-29T21:11:00Z">
        <w:r w:rsidRPr="002336F2" w:rsidDel="007D0B00">
          <w:rPr>
            <w:szCs w:val="22"/>
          </w:rPr>
          <w:delText>r</w:delText>
        </w:r>
      </w:del>
      <w:r w:rsidRPr="002336F2">
        <w:rPr>
          <w:szCs w:val="22"/>
        </w:rPr>
        <w:t xml:space="preserve"> </w:t>
      </w:r>
      <w:del w:id="382" w:author="rolf" w:date="2020-08-29T21:11:00Z">
        <w:r w:rsidRPr="002336F2" w:rsidDel="007D0B00">
          <w:rPr>
            <w:szCs w:val="22"/>
          </w:rPr>
          <w:delText xml:space="preserve">Arbeit </w:delText>
        </w:r>
      </w:del>
      <w:ins w:id="383" w:author="rolf" w:date="2020-08-29T21:11:00Z">
        <w:r w:rsidR="007D0B00">
          <w:rPr>
            <w:szCs w:val="22"/>
          </w:rPr>
          <w:t>Jobs</w:t>
        </w:r>
        <w:r w:rsidR="007D0B00" w:rsidRPr="002336F2">
          <w:rPr>
            <w:szCs w:val="22"/>
          </w:rPr>
          <w:t xml:space="preserve"> </w:t>
        </w:r>
      </w:ins>
      <w:r w:rsidRPr="002336F2">
        <w:rPr>
          <w:szCs w:val="22"/>
        </w:rPr>
        <w:t>bestimmt PSS, wie viel RAM für diese</w:t>
      </w:r>
      <w:ins w:id="384" w:author="rolf" w:date="2020-08-29T21:12:00Z">
        <w:r w:rsidR="007D0B00">
          <w:rPr>
            <w:szCs w:val="22"/>
          </w:rPr>
          <w:t>n</w:t>
        </w:r>
      </w:ins>
      <w:r w:rsidRPr="002336F2">
        <w:rPr>
          <w:szCs w:val="22"/>
        </w:rPr>
        <w:t xml:space="preserve"> </w:t>
      </w:r>
      <w:del w:id="385" w:author="rolf" w:date="2020-08-29T21:12:00Z">
        <w:r w:rsidRPr="002336F2" w:rsidDel="007D0B00">
          <w:rPr>
            <w:szCs w:val="22"/>
          </w:rPr>
          <w:delText xml:space="preserve">Arbeit </w:delText>
        </w:r>
      </w:del>
      <w:ins w:id="386" w:author="rolf" w:date="2020-08-29T21:12:00Z">
        <w:r w:rsidR="007D0B00">
          <w:rPr>
            <w:szCs w:val="22"/>
          </w:rPr>
          <w:t>Job</w:t>
        </w:r>
        <w:r w:rsidR="007D0B00" w:rsidRPr="002336F2">
          <w:rPr>
            <w:szCs w:val="22"/>
          </w:rPr>
          <w:t xml:space="preserve"> </w:t>
        </w:r>
      </w:ins>
      <w:r w:rsidRPr="002336F2">
        <w:rPr>
          <w:szCs w:val="22"/>
        </w:rPr>
        <w:t xml:space="preserve">benötigt wird und wie viel verfügbar ist. Wenn die Protokollebene auf "2" eingestellt ist, werden beide Werte in das Job-Protokoll geschrieben. Wenn nicht genügend RAM zur Verfügung steht, gibt PSS einen Fehler aus und fährt mit dem nächsten Job fort. Wenn </w:t>
      </w:r>
      <w:del w:id="387" w:author="rolf" w:date="2020-08-29T21:13:00Z">
        <w:r w:rsidRPr="002336F2" w:rsidDel="007D0B00">
          <w:rPr>
            <w:szCs w:val="22"/>
          </w:rPr>
          <w:delText xml:space="preserve">der </w:delText>
        </w:r>
      </w:del>
      <w:ins w:id="388" w:author="rolf" w:date="2020-08-29T21:13:00Z">
        <w:r w:rsidR="007D0B00" w:rsidRPr="002336F2">
          <w:rPr>
            <w:szCs w:val="22"/>
          </w:rPr>
          <w:t>d</w:t>
        </w:r>
        <w:r w:rsidR="007D0B00">
          <w:rPr>
            <w:szCs w:val="22"/>
          </w:rPr>
          <w:t>ie</w:t>
        </w:r>
        <w:r w:rsidR="007D0B00" w:rsidRPr="002336F2">
          <w:rPr>
            <w:szCs w:val="22"/>
          </w:rPr>
          <w:t xml:space="preserve"> </w:t>
        </w:r>
      </w:ins>
      <w:r w:rsidRPr="002336F2">
        <w:rPr>
          <w:szCs w:val="22"/>
        </w:rPr>
        <w:t>Protokoll-</w:t>
      </w:r>
      <w:del w:id="389" w:author="rolf" w:date="2020-08-29T21:13:00Z">
        <w:r w:rsidRPr="002336F2" w:rsidDel="007D0B00">
          <w:rPr>
            <w:szCs w:val="22"/>
          </w:rPr>
          <w:delText xml:space="preserve">Level </w:delText>
        </w:r>
      </w:del>
      <w:ins w:id="390" w:author="rolf" w:date="2020-08-29T21:13:00Z">
        <w:r w:rsidR="007D0B00">
          <w:rPr>
            <w:szCs w:val="22"/>
          </w:rPr>
          <w:t>Stufe</w:t>
        </w:r>
        <w:r w:rsidR="007D0B00" w:rsidRPr="002336F2">
          <w:rPr>
            <w:szCs w:val="22"/>
          </w:rPr>
          <w:t xml:space="preserve"> </w:t>
        </w:r>
      </w:ins>
      <w:r w:rsidRPr="002336F2">
        <w:rPr>
          <w:szCs w:val="22"/>
        </w:rPr>
        <w:t xml:space="preserve">mindestens auf "1" eingestellt ist, wird eine Empfehlung für </w:t>
      </w:r>
      <w:del w:id="391" w:author="rolf" w:date="2020-08-29T21:13:00Z">
        <w:r w:rsidRPr="002336F2" w:rsidDel="007D0B00">
          <w:rPr>
            <w:szCs w:val="22"/>
          </w:rPr>
          <w:delText xml:space="preserve">den </w:delText>
        </w:r>
      </w:del>
      <w:ins w:id="392" w:author="rolf" w:date="2020-08-29T21:13:00Z">
        <w:r w:rsidR="007D0B00" w:rsidRPr="002336F2">
          <w:rPr>
            <w:szCs w:val="22"/>
          </w:rPr>
          <w:t>d</w:t>
        </w:r>
        <w:r w:rsidR="007D0B00">
          <w:rPr>
            <w:szCs w:val="22"/>
          </w:rPr>
          <w:t>ie</w:t>
        </w:r>
        <w:r w:rsidR="007D0B00" w:rsidRPr="002336F2">
          <w:rPr>
            <w:szCs w:val="22"/>
          </w:rPr>
          <w:t xml:space="preserve"> </w:t>
        </w:r>
      </w:ins>
      <w:r w:rsidRPr="002336F2">
        <w:rPr>
          <w:szCs w:val="22"/>
        </w:rPr>
        <w:t>höchste</w:t>
      </w:r>
      <w:del w:id="393" w:author="rolf" w:date="2020-08-29T21:13:00Z">
        <w:r w:rsidRPr="002336F2" w:rsidDel="007D0B00">
          <w:rPr>
            <w:szCs w:val="22"/>
          </w:rPr>
          <w:delText>n</w:delText>
        </w:r>
      </w:del>
      <w:r w:rsidRPr="002336F2">
        <w:rPr>
          <w:szCs w:val="22"/>
        </w:rPr>
        <w:t xml:space="preserve"> </w:t>
      </w:r>
      <w:proofErr w:type="spellStart"/>
      <w:ins w:id="394" w:author="rolf" w:date="2020-08-29T21:14:00Z">
        <w:r w:rsidR="007D0B00" w:rsidRPr="002336F2">
          <w:rPr>
            <w:szCs w:val="22"/>
          </w:rPr>
          <w:t>Pufferungs</w:t>
        </w:r>
        <w:r w:rsidR="007D0B00">
          <w:rPr>
            <w:szCs w:val="22"/>
          </w:rPr>
          <w:t>stufe</w:t>
        </w:r>
      </w:ins>
      <w:proofErr w:type="spellEnd"/>
      <w:del w:id="395" w:author="rolf" w:date="2020-08-29T21:14:00Z">
        <w:r w:rsidRPr="002336F2" w:rsidDel="007D0B00">
          <w:rPr>
            <w:szCs w:val="22"/>
          </w:rPr>
          <w:delText>Puffer-Level</w:delText>
        </w:r>
      </w:del>
      <w:r w:rsidRPr="002336F2">
        <w:rPr>
          <w:szCs w:val="22"/>
        </w:rPr>
        <w:t xml:space="preserve">, </w:t>
      </w:r>
      <w:del w:id="396" w:author="rolf" w:date="2020-08-29T21:14:00Z">
        <w:r w:rsidRPr="002336F2" w:rsidDel="007D0B00">
          <w:rPr>
            <w:szCs w:val="22"/>
          </w:rPr>
          <w:delText xml:space="preserve">der </w:delText>
        </w:r>
      </w:del>
      <w:ins w:id="397" w:author="rolf" w:date="2020-08-29T21:14:00Z">
        <w:r w:rsidR="007D0B00" w:rsidRPr="002336F2">
          <w:rPr>
            <w:szCs w:val="22"/>
          </w:rPr>
          <w:t>d</w:t>
        </w:r>
        <w:r w:rsidR="007D0B00">
          <w:rPr>
            <w:szCs w:val="22"/>
          </w:rPr>
          <w:t>ie</w:t>
        </w:r>
        <w:r w:rsidR="007D0B00" w:rsidRPr="002336F2">
          <w:rPr>
            <w:szCs w:val="22"/>
          </w:rPr>
          <w:t xml:space="preserve"> </w:t>
        </w:r>
      </w:ins>
      <w:r w:rsidRPr="002336F2">
        <w:rPr>
          <w:szCs w:val="22"/>
        </w:rPr>
        <w:t>mit dem verfügbaren RAM kompatibel ist, in das Job-Protokoll geschrieben.</w:t>
      </w:r>
    </w:p>
    <w:p w14:paraId="3F917544" w14:textId="4D4A7402" w:rsidR="003628EE" w:rsidRDefault="003628EE" w:rsidP="002336F2">
      <w:pPr>
        <w:spacing w:before="0"/>
        <w:jc w:val="center"/>
        <w:rPr>
          <w:szCs w:val="22"/>
        </w:rPr>
      </w:pPr>
    </w:p>
    <w:p w14:paraId="3C514506" w14:textId="77777777" w:rsidR="000A6DB1" w:rsidRPr="002336F2" w:rsidRDefault="000A6DB1" w:rsidP="002336F2">
      <w:pPr>
        <w:spacing w:before="0"/>
        <w:jc w:val="center"/>
        <w:rPr>
          <w:szCs w:val="22"/>
        </w:rPr>
      </w:pPr>
    </w:p>
    <w:p w14:paraId="04F2CD85" w14:textId="52D2AC14" w:rsidR="003628EE" w:rsidRPr="002336F2" w:rsidRDefault="003628EE" w:rsidP="002336F2">
      <w:pPr>
        <w:spacing w:before="0"/>
        <w:rPr>
          <w:b/>
          <w:bCs/>
          <w:szCs w:val="22"/>
        </w:rPr>
      </w:pPr>
      <w:r w:rsidRPr="002336F2">
        <w:rPr>
          <w:b/>
          <w:bCs/>
          <w:szCs w:val="22"/>
        </w:rPr>
        <w:t xml:space="preserve">4.7 Ausschließen von fehlerhaften </w:t>
      </w:r>
      <w:del w:id="398" w:author="rolf" w:date="2020-08-29T21:14:00Z">
        <w:r w:rsidRPr="002336F2" w:rsidDel="007D0B00">
          <w:rPr>
            <w:b/>
            <w:bCs/>
            <w:szCs w:val="22"/>
          </w:rPr>
          <w:delText xml:space="preserve">Frames </w:delText>
        </w:r>
      </w:del>
      <w:proofErr w:type="gramStart"/>
      <w:ins w:id="399" w:author="rolf" w:date="2020-08-29T21:14:00Z">
        <w:r w:rsidR="007D0B00">
          <w:rPr>
            <w:b/>
            <w:bCs/>
            <w:szCs w:val="22"/>
          </w:rPr>
          <w:t>Bildern</w:t>
        </w:r>
        <w:proofErr w:type="gramEnd"/>
        <w:r w:rsidR="007D0B00" w:rsidRPr="002336F2">
          <w:rPr>
            <w:b/>
            <w:bCs/>
            <w:szCs w:val="22"/>
          </w:rPr>
          <w:t xml:space="preserve"> </w:t>
        </w:r>
      </w:ins>
      <w:r w:rsidRPr="002336F2">
        <w:rPr>
          <w:b/>
          <w:bCs/>
          <w:szCs w:val="22"/>
        </w:rPr>
        <w:t xml:space="preserve">aus dem </w:t>
      </w:r>
      <w:proofErr w:type="spellStart"/>
      <w:r w:rsidRPr="002336F2">
        <w:rPr>
          <w:b/>
          <w:bCs/>
          <w:szCs w:val="22"/>
        </w:rPr>
        <w:t>Stacking</w:t>
      </w:r>
      <w:proofErr w:type="spellEnd"/>
      <w:r w:rsidRPr="002336F2">
        <w:rPr>
          <w:b/>
          <w:bCs/>
          <w:szCs w:val="22"/>
        </w:rPr>
        <w:t>-Workflow</w:t>
      </w:r>
    </w:p>
    <w:p w14:paraId="4E965992" w14:textId="2C559797" w:rsidR="00CE79C6" w:rsidRPr="007D0B00" w:rsidDel="007D0B00" w:rsidRDefault="003628EE" w:rsidP="00CE79C6">
      <w:pPr>
        <w:rPr>
          <w:del w:id="400" w:author="rolf" w:date="2020-08-29T21:17:00Z"/>
          <w:szCs w:val="22"/>
          <w:highlight w:val="yellow"/>
          <w:rPrChange w:id="401" w:author="rolf" w:date="2020-08-29T21:18:00Z">
            <w:rPr>
              <w:del w:id="402" w:author="rolf" w:date="2020-08-29T21:17:00Z"/>
              <w:szCs w:val="22"/>
            </w:rPr>
          </w:rPrChange>
        </w:rPr>
      </w:pPr>
      <w:r w:rsidRPr="002336F2">
        <w:rPr>
          <w:szCs w:val="22"/>
        </w:rPr>
        <w:t xml:space="preserve">In einigen Videos gibt es beschädigte </w:t>
      </w:r>
      <w:del w:id="403" w:author="rolf" w:date="2020-08-29T21:14:00Z">
        <w:r w:rsidRPr="002336F2" w:rsidDel="007D0B00">
          <w:rPr>
            <w:szCs w:val="22"/>
          </w:rPr>
          <w:delText>Frames</w:delText>
        </w:r>
      </w:del>
      <w:ins w:id="404" w:author="rolf" w:date="2020-08-29T21:14:00Z">
        <w:r w:rsidR="007D0B00">
          <w:rPr>
            <w:szCs w:val="22"/>
          </w:rPr>
          <w:t>Bilder</w:t>
        </w:r>
      </w:ins>
      <w:r w:rsidRPr="002336F2">
        <w:rPr>
          <w:szCs w:val="22"/>
        </w:rPr>
        <w:t xml:space="preserve">, die Probleme im Stacking-Workflow verursachen. Häufig weisen sie sogar scharfe Artefakte auf, die der </w:t>
      </w:r>
      <w:del w:id="405" w:author="rolf" w:date="2020-08-29T21:14:00Z">
        <w:r w:rsidRPr="002336F2" w:rsidDel="007D0B00">
          <w:rPr>
            <w:szCs w:val="22"/>
          </w:rPr>
          <w:delText>Frame</w:delText>
        </w:r>
      </w:del>
      <w:ins w:id="406" w:author="rolf" w:date="2020-08-29T21:14:00Z">
        <w:r w:rsidR="007D0B00">
          <w:rPr>
            <w:szCs w:val="22"/>
          </w:rPr>
          <w:t>Bild</w:t>
        </w:r>
      </w:ins>
      <w:r w:rsidRPr="002336F2">
        <w:rPr>
          <w:szCs w:val="22"/>
        </w:rPr>
        <w:t xml:space="preserve">-Ranking-Algorithmus fälschlicherweise als Zeichen einer sehr hohen Qualität interpretiert. Es ist daher wichtig, fehlerhafte </w:t>
      </w:r>
      <w:del w:id="407" w:author="rolf" w:date="2020-08-29T21:15:00Z">
        <w:r w:rsidRPr="002336F2" w:rsidDel="007D0B00">
          <w:rPr>
            <w:szCs w:val="22"/>
          </w:rPr>
          <w:delText xml:space="preserve">Frames </w:delText>
        </w:r>
      </w:del>
      <w:ins w:id="408" w:author="rolf" w:date="2020-08-29T21:15:00Z">
        <w:r w:rsidR="007D0B00">
          <w:rPr>
            <w:szCs w:val="22"/>
          </w:rPr>
          <w:t>Bilder</w:t>
        </w:r>
        <w:r w:rsidR="007D0B00" w:rsidRPr="002336F2">
          <w:rPr>
            <w:szCs w:val="22"/>
          </w:rPr>
          <w:t xml:space="preserve"> </w:t>
        </w:r>
      </w:ins>
      <w:r w:rsidRPr="002336F2">
        <w:rPr>
          <w:szCs w:val="22"/>
        </w:rPr>
        <w:t>früh</w:t>
      </w:r>
      <w:del w:id="409" w:author="rolf" w:date="2020-08-29T21:15:00Z">
        <w:r w:rsidR="00106EFA" w:rsidDel="007D0B00">
          <w:rPr>
            <w:szCs w:val="22"/>
          </w:rPr>
          <w:delText>-</w:delText>
        </w:r>
      </w:del>
      <w:r w:rsidRPr="002336F2">
        <w:rPr>
          <w:szCs w:val="22"/>
        </w:rPr>
        <w:t xml:space="preserve">zeitig im Verarbeitungs-Workflow auszuschließen. Da dies für PSS nur sehr schwer automatisch zu bewerkstelligen ist, bietet das Programm einen optionalen Dialog an, in dem der Benutzer </w:t>
      </w:r>
      <w:del w:id="410" w:author="rolf" w:date="2020-08-29T21:15:00Z">
        <w:r w:rsidRPr="002336F2" w:rsidDel="007D0B00">
          <w:rPr>
            <w:szCs w:val="22"/>
          </w:rPr>
          <w:delText xml:space="preserve">Frames </w:delText>
        </w:r>
      </w:del>
      <w:ins w:id="411" w:author="rolf" w:date="2020-08-29T21:15:00Z">
        <w:r w:rsidR="007D0B00">
          <w:rPr>
            <w:szCs w:val="22"/>
          </w:rPr>
          <w:t>Bilder</w:t>
        </w:r>
        <w:r w:rsidR="007D0B00" w:rsidRPr="002336F2">
          <w:rPr>
            <w:szCs w:val="22"/>
          </w:rPr>
          <w:t xml:space="preserve"> </w:t>
        </w:r>
      </w:ins>
      <w:r w:rsidRPr="002336F2">
        <w:rPr>
          <w:szCs w:val="22"/>
        </w:rPr>
        <w:t xml:space="preserve">(oder ganze Bereiche von </w:t>
      </w:r>
      <w:del w:id="412" w:author="rolf" w:date="2020-08-29T21:15:00Z">
        <w:r w:rsidRPr="002336F2" w:rsidDel="007D0B00">
          <w:rPr>
            <w:szCs w:val="22"/>
          </w:rPr>
          <w:delText>Frames</w:delText>
        </w:r>
      </w:del>
      <w:ins w:id="413" w:author="rolf" w:date="2020-08-29T21:15:00Z">
        <w:r w:rsidR="007D0B00">
          <w:rPr>
            <w:szCs w:val="22"/>
          </w:rPr>
          <w:t>Bildern</w:t>
        </w:r>
      </w:ins>
      <w:r w:rsidRPr="002336F2">
        <w:rPr>
          <w:szCs w:val="22"/>
        </w:rPr>
        <w:t>) markieren kann, die von der weiteren Verarbeitung ausgeschlossen werden sollen. Damit dieser Dialog angezeigt wird, muss das Kontrollkästchen "</w:t>
      </w:r>
      <w:ins w:id="414" w:author="rolf" w:date="2020-08-29T21:16:00Z">
        <w:r w:rsidR="007D0B00" w:rsidRPr="007D0B00">
          <w:rPr>
            <w:lang w:eastAsia="de-DE"/>
            <w:rPrChange w:id="415" w:author="rolf" w:date="2020-08-29T21:16:00Z">
              <w:rPr>
                <w:lang w:val="en-US" w:eastAsia="de-DE"/>
              </w:rPr>
            </w:rPrChange>
          </w:rPr>
          <w:t xml:space="preserve">Dialog </w:t>
        </w:r>
        <w:proofErr w:type="spellStart"/>
        <w:r w:rsidR="007D0B00" w:rsidRPr="007D0B00">
          <w:rPr>
            <w:lang w:eastAsia="de-DE"/>
            <w:rPrChange w:id="416" w:author="rolf" w:date="2020-08-29T21:16:00Z">
              <w:rPr>
                <w:lang w:val="en-US" w:eastAsia="de-DE"/>
              </w:rPr>
            </w:rPrChange>
          </w:rPr>
          <w:t>to</w:t>
        </w:r>
        <w:proofErr w:type="spellEnd"/>
        <w:r w:rsidR="007D0B00" w:rsidRPr="007D0B00">
          <w:rPr>
            <w:lang w:eastAsia="de-DE"/>
            <w:rPrChange w:id="417" w:author="rolf" w:date="2020-08-29T21:16:00Z">
              <w:rPr>
                <w:lang w:val="en-US" w:eastAsia="de-DE"/>
              </w:rPr>
            </w:rPrChange>
          </w:rPr>
          <w:t xml:space="preserve"> </w:t>
        </w:r>
        <w:proofErr w:type="spellStart"/>
        <w:r w:rsidR="007D0B00" w:rsidRPr="007D0B00">
          <w:rPr>
            <w:lang w:eastAsia="de-DE"/>
            <w:rPrChange w:id="418" w:author="rolf" w:date="2020-08-29T21:16:00Z">
              <w:rPr>
                <w:lang w:val="en-US" w:eastAsia="de-DE"/>
              </w:rPr>
            </w:rPrChange>
          </w:rPr>
          <w:t>exclude</w:t>
        </w:r>
        <w:proofErr w:type="spellEnd"/>
        <w:r w:rsidR="007D0B00" w:rsidRPr="007D0B00">
          <w:rPr>
            <w:lang w:eastAsia="de-DE"/>
            <w:rPrChange w:id="419" w:author="rolf" w:date="2020-08-29T21:16:00Z">
              <w:rPr>
                <w:lang w:val="en-US" w:eastAsia="de-DE"/>
              </w:rPr>
            </w:rPrChange>
          </w:rPr>
          <w:t xml:space="preserve"> </w:t>
        </w:r>
        <w:proofErr w:type="spellStart"/>
        <w:r w:rsidR="007D0B00" w:rsidRPr="007D0B00">
          <w:rPr>
            <w:lang w:eastAsia="de-DE"/>
            <w:rPrChange w:id="420" w:author="rolf" w:date="2020-08-29T21:16:00Z">
              <w:rPr>
                <w:lang w:val="en-US" w:eastAsia="de-DE"/>
              </w:rPr>
            </w:rPrChange>
          </w:rPr>
          <w:t>frames</w:t>
        </w:r>
        <w:proofErr w:type="spellEnd"/>
        <w:r w:rsidR="007D0B00" w:rsidRPr="007D0B00">
          <w:rPr>
            <w:lang w:eastAsia="de-DE"/>
            <w:rPrChange w:id="421" w:author="rolf" w:date="2020-08-29T21:16:00Z">
              <w:rPr>
                <w:lang w:val="en-US" w:eastAsia="de-DE"/>
              </w:rPr>
            </w:rPrChange>
          </w:rPr>
          <w:t xml:space="preserve"> </w:t>
        </w:r>
        <w:proofErr w:type="spellStart"/>
        <w:r w:rsidR="007D0B00" w:rsidRPr="007D0B00">
          <w:rPr>
            <w:lang w:eastAsia="de-DE"/>
            <w:rPrChange w:id="422" w:author="rolf" w:date="2020-08-29T21:16:00Z">
              <w:rPr>
                <w:lang w:val="en-US" w:eastAsia="de-DE"/>
              </w:rPr>
            </w:rPrChange>
          </w:rPr>
          <w:t>from</w:t>
        </w:r>
        <w:proofErr w:type="spellEnd"/>
        <w:r w:rsidR="007D0B00" w:rsidRPr="007D0B00">
          <w:rPr>
            <w:lang w:eastAsia="de-DE"/>
            <w:rPrChange w:id="423" w:author="rolf" w:date="2020-08-29T21:16:00Z">
              <w:rPr>
                <w:lang w:val="en-US" w:eastAsia="de-DE"/>
              </w:rPr>
            </w:rPrChange>
          </w:rPr>
          <w:t xml:space="preserve"> </w:t>
        </w:r>
        <w:proofErr w:type="spellStart"/>
        <w:r w:rsidR="007D0B00" w:rsidRPr="007D0B00">
          <w:rPr>
            <w:lang w:eastAsia="de-DE"/>
            <w:rPrChange w:id="424" w:author="rolf" w:date="2020-08-29T21:16:00Z">
              <w:rPr>
                <w:lang w:val="en-US" w:eastAsia="de-DE"/>
              </w:rPr>
            </w:rPrChange>
          </w:rPr>
          <w:t>stacking</w:t>
        </w:r>
      </w:ins>
      <w:proofErr w:type="spellEnd"/>
      <w:del w:id="425" w:author="rolf" w:date="2020-08-29T21:16:00Z">
        <w:r w:rsidRPr="002336F2" w:rsidDel="007D0B00">
          <w:rPr>
            <w:szCs w:val="22"/>
          </w:rPr>
          <w:delText>Dialog zum Ausschluss von Frames vom Stacking</w:delText>
        </w:r>
      </w:del>
      <w:r w:rsidRPr="002336F2">
        <w:rPr>
          <w:szCs w:val="22"/>
        </w:rPr>
        <w:t xml:space="preserve">" </w:t>
      </w:r>
      <w:ins w:id="426" w:author="rolf" w:date="2020-08-29T21:16:00Z">
        <w:r w:rsidR="007D0B00">
          <w:rPr>
            <w:szCs w:val="22"/>
          </w:rPr>
          <w:t>im</w:t>
        </w:r>
      </w:ins>
      <w:del w:id="427" w:author="rolf" w:date="2020-08-29T21:16:00Z">
        <w:r w:rsidRPr="002336F2" w:rsidDel="007D0B00">
          <w:rPr>
            <w:szCs w:val="22"/>
          </w:rPr>
          <w:delText>im</w:delText>
        </w:r>
      </w:del>
      <w:r w:rsidRPr="002336F2">
        <w:rPr>
          <w:szCs w:val="22"/>
        </w:rPr>
        <w:t xml:space="preserve"> </w:t>
      </w:r>
      <w:del w:id="428" w:author="rolf" w:date="2020-08-29T21:16:00Z">
        <w:r w:rsidRPr="002336F2" w:rsidDel="007D0B00">
          <w:rPr>
            <w:szCs w:val="22"/>
          </w:rPr>
          <w:delText xml:space="preserve">Konfigurationspanel </w:delText>
        </w:r>
      </w:del>
      <w:ins w:id="429" w:author="rolf" w:date="2020-08-29T21:16:00Z">
        <w:r w:rsidR="007D0B00" w:rsidRPr="002336F2">
          <w:rPr>
            <w:szCs w:val="22"/>
          </w:rPr>
          <w:t>Konfigurations</w:t>
        </w:r>
        <w:r w:rsidR="007D0B00">
          <w:rPr>
            <w:szCs w:val="22"/>
          </w:rPr>
          <w:t>dialog</w:t>
        </w:r>
        <w:r w:rsidR="007D0B00" w:rsidRPr="002336F2">
          <w:rPr>
            <w:szCs w:val="22"/>
          </w:rPr>
          <w:t xml:space="preserve"> </w:t>
        </w:r>
      </w:ins>
      <w:r w:rsidRPr="002336F2">
        <w:rPr>
          <w:szCs w:val="22"/>
        </w:rPr>
        <w:t xml:space="preserve">aktiviert sein (siehe </w:t>
      </w:r>
      <w:r w:rsidRPr="007D0B00">
        <w:rPr>
          <w:szCs w:val="22"/>
          <w:highlight w:val="yellow"/>
          <w:rPrChange w:id="430" w:author="rolf" w:date="2020-08-29T21:18:00Z">
            <w:rPr>
              <w:szCs w:val="22"/>
            </w:rPr>
          </w:rPrChange>
        </w:rPr>
        <w:t>Anhang A: Konfigurationsparameter, Registerkarte "</w:t>
      </w:r>
      <w:del w:id="431" w:author="rolf" w:date="2020-08-29T21:18:00Z">
        <w:r w:rsidR="00CE79C6" w:rsidRPr="007D0B00" w:rsidDel="007D0B00">
          <w:rPr>
            <w:highlight w:val="yellow"/>
            <w:rPrChange w:id="432" w:author="rolf" w:date="2020-08-29T21:18:00Z">
              <w:rPr/>
            </w:rPrChange>
          </w:rPr>
          <w:delText xml:space="preserve"> </w:delText>
        </w:r>
      </w:del>
      <w:del w:id="433" w:author="rolf" w:date="2020-08-29T21:17:00Z">
        <w:r w:rsidR="00CE79C6" w:rsidRPr="007D0B00" w:rsidDel="007D0B00">
          <w:rPr>
            <w:szCs w:val="22"/>
            <w:highlight w:val="yellow"/>
            <w:rPrChange w:id="434" w:author="rolf" w:date="2020-08-29T21:18:00Z">
              <w:rPr>
                <w:szCs w:val="22"/>
              </w:rPr>
            </w:rPrChange>
          </w:rPr>
          <w:delText xml:space="preserve">Rahmenbezogene </w:delText>
        </w:r>
      </w:del>
      <w:ins w:id="435" w:author="rolf" w:date="2020-08-29T21:17:00Z">
        <w:r w:rsidR="007D0B00" w:rsidRPr="007D0B00">
          <w:rPr>
            <w:szCs w:val="22"/>
            <w:highlight w:val="yellow"/>
            <w:rPrChange w:id="436" w:author="rolf" w:date="2020-08-29T21:18:00Z">
              <w:rPr>
                <w:szCs w:val="22"/>
              </w:rPr>
            </w:rPrChange>
          </w:rPr>
          <w:t>Bild-</w:t>
        </w:r>
      </w:ins>
      <w:r w:rsidR="00CE79C6" w:rsidRPr="007D0B00">
        <w:rPr>
          <w:szCs w:val="22"/>
          <w:highlight w:val="yellow"/>
          <w:rPrChange w:id="437" w:author="rolf" w:date="2020-08-29T21:18:00Z">
            <w:rPr>
              <w:szCs w:val="22"/>
            </w:rPr>
          </w:rPrChange>
        </w:rPr>
        <w:t>Parameter</w:t>
      </w:r>
    </w:p>
    <w:p w14:paraId="71C30822" w14:textId="78F720F5" w:rsidR="003628EE" w:rsidRPr="002336F2" w:rsidRDefault="003628EE" w:rsidP="007D0B00">
      <w:pPr>
        <w:rPr>
          <w:szCs w:val="22"/>
        </w:rPr>
        <w:pPrChange w:id="438" w:author="rolf" w:date="2020-08-29T21:17:00Z">
          <w:pPr>
            <w:spacing w:before="0"/>
          </w:pPr>
        </w:pPrChange>
      </w:pPr>
      <w:r w:rsidRPr="007D0B00">
        <w:rPr>
          <w:szCs w:val="22"/>
          <w:highlight w:val="yellow"/>
          <w:rPrChange w:id="439" w:author="rolf" w:date="2020-08-29T21:18:00Z">
            <w:rPr>
              <w:szCs w:val="22"/>
            </w:rPr>
          </w:rPrChange>
        </w:rPr>
        <w:t>"</w:t>
      </w:r>
      <w:r w:rsidRPr="002336F2">
        <w:rPr>
          <w:szCs w:val="22"/>
        </w:rPr>
        <w:t>).</w:t>
      </w:r>
    </w:p>
    <w:p w14:paraId="64C4768F" w14:textId="11DC52F4" w:rsidR="003628EE" w:rsidRPr="002336F2" w:rsidRDefault="003628EE" w:rsidP="006D4397">
      <w:pPr>
        <w:spacing w:before="240" w:after="240"/>
        <w:rPr>
          <w:szCs w:val="22"/>
        </w:rPr>
      </w:pPr>
      <w:r w:rsidRPr="002336F2">
        <w:rPr>
          <w:noProof/>
          <w:szCs w:val="22"/>
          <w:lang w:eastAsia="de-DE"/>
        </w:rPr>
        <w:drawing>
          <wp:inline distT="0" distB="0" distL="0" distR="0" wp14:anchorId="4F781370" wp14:editId="0B5700DA">
            <wp:extent cx="4416212" cy="3060000"/>
            <wp:effectExtent l="0" t="0" r="381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16212" cy="3060000"/>
                    </a:xfrm>
                    <a:prstGeom prst="rect">
                      <a:avLst/>
                    </a:prstGeom>
                    <a:noFill/>
                    <a:ln>
                      <a:noFill/>
                    </a:ln>
                  </pic:spPr>
                </pic:pic>
              </a:graphicData>
            </a:graphic>
          </wp:inline>
        </w:drawing>
      </w:r>
    </w:p>
    <w:p w14:paraId="51F73B31" w14:textId="13683A66" w:rsidR="006D4397" w:rsidRDefault="007605B3" w:rsidP="00DC055A">
      <w:pPr>
        <w:rPr>
          <w:szCs w:val="22"/>
        </w:rPr>
      </w:pPr>
      <w:r w:rsidRPr="002336F2">
        <w:rPr>
          <w:szCs w:val="22"/>
        </w:rPr>
        <w:t xml:space="preserve">Im linken </w:t>
      </w:r>
      <w:del w:id="440" w:author="rolf" w:date="2020-08-29T21:18:00Z">
        <w:r w:rsidRPr="002336F2" w:rsidDel="007D0B00">
          <w:rPr>
            <w:szCs w:val="22"/>
          </w:rPr>
          <w:delText xml:space="preserve">Dialogabschnitt </w:delText>
        </w:r>
      </w:del>
      <w:ins w:id="441" w:author="rolf" w:date="2020-08-29T21:18:00Z">
        <w:r w:rsidR="007D0B00" w:rsidRPr="002336F2">
          <w:rPr>
            <w:szCs w:val="22"/>
          </w:rPr>
          <w:t>Dialog</w:t>
        </w:r>
        <w:r w:rsidR="007D0B00">
          <w:rPr>
            <w:szCs w:val="22"/>
          </w:rPr>
          <w:t>fenster</w:t>
        </w:r>
        <w:r w:rsidR="007D0B00" w:rsidRPr="002336F2">
          <w:rPr>
            <w:szCs w:val="22"/>
          </w:rPr>
          <w:t xml:space="preserve"> </w:t>
        </w:r>
      </w:ins>
      <w:r w:rsidRPr="002336F2">
        <w:rPr>
          <w:szCs w:val="22"/>
        </w:rPr>
        <w:t xml:space="preserve">bietet ein </w:t>
      </w:r>
      <w:del w:id="442" w:author="rolf" w:date="2020-08-29T21:18:00Z">
        <w:r w:rsidRPr="002336F2" w:rsidDel="007D0B00">
          <w:rPr>
            <w:szCs w:val="22"/>
          </w:rPr>
          <w:delText>Frame</w:delText>
        </w:r>
      </w:del>
      <w:ins w:id="443" w:author="rolf" w:date="2020-08-29T21:19:00Z">
        <w:r w:rsidR="007D0B00">
          <w:rPr>
            <w:szCs w:val="22"/>
          </w:rPr>
          <w:t>Videop</w:t>
        </w:r>
      </w:ins>
      <w:del w:id="444" w:author="rolf" w:date="2020-08-29T21:19:00Z">
        <w:r w:rsidRPr="002336F2" w:rsidDel="007D0B00">
          <w:rPr>
            <w:szCs w:val="22"/>
          </w:rPr>
          <w:delText>-P</w:delText>
        </w:r>
      </w:del>
      <w:r w:rsidRPr="002336F2">
        <w:rPr>
          <w:szCs w:val="22"/>
        </w:rPr>
        <w:t xml:space="preserve">layer die Möglichkeit, durch alle </w:t>
      </w:r>
      <w:del w:id="445" w:author="rolf" w:date="2020-08-29T21:18:00Z">
        <w:r w:rsidRPr="002336F2" w:rsidDel="007D0B00">
          <w:rPr>
            <w:szCs w:val="22"/>
          </w:rPr>
          <w:delText xml:space="preserve">Frames </w:delText>
        </w:r>
      </w:del>
      <w:ins w:id="446" w:author="rolf" w:date="2020-08-29T21:18:00Z">
        <w:r w:rsidR="007D0B00">
          <w:rPr>
            <w:szCs w:val="22"/>
          </w:rPr>
          <w:t>Bilder</w:t>
        </w:r>
        <w:r w:rsidR="007D0B00" w:rsidRPr="002336F2">
          <w:rPr>
            <w:szCs w:val="22"/>
          </w:rPr>
          <w:t xml:space="preserve"> </w:t>
        </w:r>
      </w:ins>
      <w:r w:rsidRPr="002336F2">
        <w:rPr>
          <w:szCs w:val="22"/>
        </w:rPr>
        <w:t xml:space="preserve">zu scrollen, entweder durch Ziehen des Schiebereglers mit der Maus oder durch Verwendung der Schaltflächen "Play" und "Stop" des Videoplayers. Ein Linksklick auf den Schieberegler links oder rechts neben dem Griff ändert die Position in Einzelbildschritten. Im rechten Dialogabschnitt wird eine Liste aller </w:t>
      </w:r>
      <w:del w:id="447" w:author="rolf" w:date="2020-08-29T21:19:00Z">
        <w:r w:rsidRPr="002336F2" w:rsidDel="00DE6113">
          <w:rPr>
            <w:szCs w:val="22"/>
          </w:rPr>
          <w:delText xml:space="preserve">Frames </w:delText>
        </w:r>
      </w:del>
      <w:ins w:id="448" w:author="rolf" w:date="2020-08-29T21:19:00Z">
        <w:r w:rsidR="00DE6113">
          <w:rPr>
            <w:szCs w:val="22"/>
          </w:rPr>
          <w:t>Bilder</w:t>
        </w:r>
        <w:r w:rsidR="00DE6113" w:rsidRPr="002336F2">
          <w:rPr>
            <w:szCs w:val="22"/>
          </w:rPr>
          <w:t xml:space="preserve"> </w:t>
        </w:r>
      </w:ins>
      <w:r w:rsidRPr="002336F2">
        <w:rPr>
          <w:szCs w:val="22"/>
        </w:rPr>
        <w:t xml:space="preserve">angezeigt, die entweder nach Qualität oder chronologisch sortiert ist. Jedes Einzelbild ist als in den Arbeitsablauf eingeschlossen oder aus diesem ausgeschlossen gekennzeichnet. Die </w:t>
      </w:r>
      <w:r w:rsidR="00DC055A" w:rsidRPr="00DC055A">
        <w:rPr>
          <w:szCs w:val="22"/>
        </w:rPr>
        <w:t>Bildlaufleiste</w:t>
      </w:r>
      <w:r w:rsidRPr="002336F2">
        <w:rPr>
          <w:szCs w:val="22"/>
        </w:rPr>
        <w:t xml:space="preserve">-Aktion dieser Liste ist mit dem </w:t>
      </w:r>
      <w:del w:id="449" w:author="rolf" w:date="2020-08-29T21:19:00Z">
        <w:r w:rsidRPr="002336F2" w:rsidDel="00DE6113">
          <w:rPr>
            <w:szCs w:val="22"/>
          </w:rPr>
          <w:delText>Frame-Player</w:delText>
        </w:r>
      </w:del>
      <w:ins w:id="450" w:author="rolf" w:date="2020-08-29T21:19:00Z">
        <w:r w:rsidR="00DE6113">
          <w:rPr>
            <w:szCs w:val="22"/>
          </w:rPr>
          <w:t xml:space="preserve">Videoplayer </w:t>
        </w:r>
      </w:ins>
      <w:del w:id="451" w:author="rolf" w:date="2020-08-29T21:19:00Z">
        <w:r w:rsidRPr="002336F2" w:rsidDel="00DE6113">
          <w:rPr>
            <w:szCs w:val="22"/>
          </w:rPr>
          <w:delText xml:space="preserve"> </w:delText>
        </w:r>
      </w:del>
      <w:r w:rsidRPr="002336F2">
        <w:rPr>
          <w:szCs w:val="22"/>
        </w:rPr>
        <w:t xml:space="preserve">synchronisiert. Um den Status von </w:t>
      </w:r>
      <w:del w:id="452" w:author="rolf" w:date="2020-08-29T21:20:00Z">
        <w:r w:rsidRPr="002336F2" w:rsidDel="00DE6113">
          <w:rPr>
            <w:szCs w:val="22"/>
          </w:rPr>
          <w:delText xml:space="preserve">Frames </w:delText>
        </w:r>
      </w:del>
      <w:ins w:id="453" w:author="rolf" w:date="2020-08-29T21:20:00Z">
        <w:r w:rsidR="00DE6113">
          <w:rPr>
            <w:szCs w:val="22"/>
          </w:rPr>
          <w:t>Bildern</w:t>
        </w:r>
        <w:r w:rsidR="00DE6113" w:rsidRPr="002336F2">
          <w:rPr>
            <w:szCs w:val="22"/>
          </w:rPr>
          <w:t xml:space="preserve"> </w:t>
        </w:r>
      </w:ins>
      <w:r w:rsidRPr="002336F2">
        <w:rPr>
          <w:szCs w:val="22"/>
        </w:rPr>
        <w:t>zu ändern, markieren Sie zunächst deren Indizes in der Liste. Dann gibt es drei Möglichkeiten, ihren Status zu ändern:</w:t>
      </w:r>
    </w:p>
    <w:p w14:paraId="479B3B46" w14:textId="2273DD23" w:rsidR="007605B3" w:rsidRPr="006D4397" w:rsidRDefault="007605B3" w:rsidP="005058F2">
      <w:pPr>
        <w:pStyle w:val="Listenabsatz"/>
        <w:numPr>
          <w:ilvl w:val="0"/>
          <w:numId w:val="20"/>
        </w:numPr>
        <w:spacing w:before="0"/>
        <w:rPr>
          <w:szCs w:val="22"/>
        </w:rPr>
      </w:pPr>
      <w:r w:rsidRPr="006D4397">
        <w:rPr>
          <w:szCs w:val="22"/>
        </w:rPr>
        <w:t>Drücken Sie die Schaltflächen "+" oder "-" unterhalb der Liste,</w:t>
      </w:r>
    </w:p>
    <w:p w14:paraId="293DDA93" w14:textId="77777777" w:rsidR="007605B3" w:rsidRPr="002336F2" w:rsidRDefault="007605B3" w:rsidP="002336F2">
      <w:pPr>
        <w:pStyle w:val="Listenabsatz"/>
        <w:numPr>
          <w:ilvl w:val="0"/>
          <w:numId w:val="1"/>
        </w:numPr>
        <w:spacing w:before="0"/>
        <w:rPr>
          <w:szCs w:val="22"/>
        </w:rPr>
      </w:pPr>
      <w:r w:rsidRPr="002336F2">
        <w:rPr>
          <w:szCs w:val="22"/>
        </w:rPr>
        <w:t>Drücken Sie die Tasten "+" oder "-" auf der Tastatur, oder</w:t>
      </w:r>
    </w:p>
    <w:p w14:paraId="6E53020B" w14:textId="77777777" w:rsidR="006D4397" w:rsidRDefault="007605B3" w:rsidP="002336F2">
      <w:pPr>
        <w:pStyle w:val="Listenabsatz"/>
        <w:numPr>
          <w:ilvl w:val="0"/>
          <w:numId w:val="1"/>
        </w:numPr>
        <w:spacing w:before="0"/>
        <w:rPr>
          <w:szCs w:val="22"/>
        </w:rPr>
      </w:pPr>
      <w:r w:rsidRPr="006D4397">
        <w:rPr>
          <w:szCs w:val="22"/>
        </w:rPr>
        <w:t>Klicken Sie mit der rechten Maustaste (zum Öffnen des Kontextmenüs, wie oben abgebildet), und wählen Sie dann die gewünschte Aktion.</w:t>
      </w:r>
    </w:p>
    <w:p w14:paraId="55BB426B" w14:textId="2F2BEF6D" w:rsidR="007605B3" w:rsidRPr="006D4397" w:rsidRDefault="007605B3" w:rsidP="00DC055A">
      <w:pPr>
        <w:spacing w:before="0"/>
        <w:rPr>
          <w:szCs w:val="22"/>
        </w:rPr>
      </w:pPr>
      <w:r w:rsidRPr="006D4397">
        <w:rPr>
          <w:szCs w:val="22"/>
        </w:rPr>
        <w:t xml:space="preserve">Wenn der </w:t>
      </w:r>
      <w:del w:id="454" w:author="rolf" w:date="2020-08-29T21:20:00Z">
        <w:r w:rsidRPr="006D4397" w:rsidDel="00DE6113">
          <w:rPr>
            <w:szCs w:val="22"/>
          </w:rPr>
          <w:delText>Frame-P</w:delText>
        </w:r>
      </w:del>
      <w:ins w:id="455" w:author="rolf" w:date="2020-08-29T21:20:00Z">
        <w:r w:rsidR="00DE6113">
          <w:rPr>
            <w:szCs w:val="22"/>
          </w:rPr>
          <w:t>Videop</w:t>
        </w:r>
      </w:ins>
      <w:r w:rsidRPr="006D4397">
        <w:rPr>
          <w:szCs w:val="22"/>
        </w:rPr>
        <w:t>layer ein</w:t>
      </w:r>
      <w:del w:id="456" w:author="rolf" w:date="2020-08-29T21:20:00Z">
        <w:r w:rsidRPr="006D4397" w:rsidDel="00DE6113">
          <w:rPr>
            <w:szCs w:val="22"/>
          </w:rPr>
          <w:delText>en</w:delText>
        </w:r>
      </w:del>
      <w:r w:rsidRPr="006D4397">
        <w:rPr>
          <w:szCs w:val="22"/>
        </w:rPr>
        <w:t xml:space="preserve"> </w:t>
      </w:r>
      <w:del w:id="457" w:author="rolf" w:date="2020-08-29T21:20:00Z">
        <w:r w:rsidRPr="006D4397" w:rsidDel="00DE6113">
          <w:rPr>
            <w:szCs w:val="22"/>
          </w:rPr>
          <w:delText xml:space="preserve">Rahmen </w:delText>
        </w:r>
      </w:del>
      <w:ins w:id="458" w:author="rolf" w:date="2020-08-29T21:20:00Z">
        <w:r w:rsidR="00DE6113">
          <w:rPr>
            <w:szCs w:val="22"/>
          </w:rPr>
          <w:t>Bild</w:t>
        </w:r>
        <w:r w:rsidR="00DE6113" w:rsidRPr="006D4397">
          <w:rPr>
            <w:szCs w:val="22"/>
          </w:rPr>
          <w:t xml:space="preserve"> </w:t>
        </w:r>
      </w:ins>
      <w:r w:rsidRPr="006D4397">
        <w:rPr>
          <w:szCs w:val="22"/>
        </w:rPr>
        <w:t xml:space="preserve">anzeigt, </w:t>
      </w:r>
      <w:del w:id="459" w:author="rolf" w:date="2020-08-29T21:20:00Z">
        <w:r w:rsidRPr="006D4397" w:rsidDel="00DE6113">
          <w:rPr>
            <w:szCs w:val="22"/>
          </w:rPr>
          <w:delText xml:space="preserve">der </w:delText>
        </w:r>
      </w:del>
      <w:ins w:id="460" w:author="rolf" w:date="2020-08-29T21:20:00Z">
        <w:r w:rsidR="00DE6113" w:rsidRPr="006D4397">
          <w:rPr>
            <w:szCs w:val="22"/>
          </w:rPr>
          <w:t>d</w:t>
        </w:r>
        <w:r w:rsidR="00DE6113">
          <w:rPr>
            <w:szCs w:val="22"/>
          </w:rPr>
          <w:t>as</w:t>
        </w:r>
        <w:r w:rsidR="00DE6113" w:rsidRPr="006D4397">
          <w:rPr>
            <w:szCs w:val="22"/>
          </w:rPr>
          <w:t xml:space="preserve"> </w:t>
        </w:r>
      </w:ins>
      <w:r w:rsidRPr="006D4397">
        <w:rPr>
          <w:szCs w:val="22"/>
        </w:rPr>
        <w:t xml:space="preserve">als </w:t>
      </w:r>
      <w:r w:rsidR="00DC055A">
        <w:rPr>
          <w:szCs w:val="22"/>
        </w:rPr>
        <w:t>“</w:t>
      </w:r>
      <w:proofErr w:type="spellStart"/>
      <w:r w:rsidR="00DC055A">
        <w:rPr>
          <w:szCs w:val="22"/>
        </w:rPr>
        <w:t>excluded</w:t>
      </w:r>
      <w:proofErr w:type="spellEnd"/>
      <w:r w:rsidR="00DC055A">
        <w:rPr>
          <w:szCs w:val="22"/>
        </w:rPr>
        <w:t>”</w:t>
      </w:r>
      <w:ins w:id="461" w:author="rolf" w:date="2020-08-29T21:20:00Z">
        <w:r w:rsidR="00DE6113">
          <w:rPr>
            <w:szCs w:val="22"/>
          </w:rPr>
          <w:t xml:space="preserve"> </w:t>
        </w:r>
      </w:ins>
      <w:ins w:id="462" w:author="rolf" w:date="2020-08-29T21:21:00Z">
        <w:r w:rsidR="00DE6113">
          <w:rPr>
            <w:szCs w:val="22"/>
          </w:rPr>
          <w:t>(ausgeschlossen)</w:t>
        </w:r>
      </w:ins>
      <w:r w:rsidR="00DC055A">
        <w:rPr>
          <w:szCs w:val="22"/>
        </w:rPr>
        <w:t xml:space="preserve"> </w:t>
      </w:r>
      <w:r w:rsidRPr="006D4397">
        <w:rPr>
          <w:szCs w:val="22"/>
        </w:rPr>
        <w:t>markiert wurde, erscheint ein rotes "</w:t>
      </w:r>
      <w:r w:rsidRPr="00DC055A">
        <w:rPr>
          <w:color w:val="FF0000"/>
          <w:szCs w:val="22"/>
        </w:rPr>
        <w:t>ø</w:t>
      </w:r>
      <w:r w:rsidRPr="006D4397">
        <w:rPr>
          <w:szCs w:val="22"/>
        </w:rPr>
        <w:t>" in der oberen linken Ecke des Bildes.</w:t>
      </w:r>
    </w:p>
    <w:p w14:paraId="585CFAC2" w14:textId="3F1FD43A" w:rsidR="003628EE" w:rsidRPr="002336F2" w:rsidRDefault="007605B3" w:rsidP="002336F2">
      <w:pPr>
        <w:spacing w:before="0"/>
        <w:rPr>
          <w:szCs w:val="22"/>
        </w:rPr>
      </w:pPr>
      <w:r w:rsidRPr="002336F2">
        <w:rPr>
          <w:szCs w:val="22"/>
        </w:rPr>
        <w:t xml:space="preserve">Um die Ergebnisse des Dialogs zu bestätigen, drücken Sie die Schaltfläche "OK"; um alle in diesem Dialog vorgenommenen Änderungen zu verwerfen, drücken Sie </w:t>
      </w:r>
      <w:del w:id="463" w:author="rolf" w:date="2020-08-29T21:21:00Z">
        <w:r w:rsidRPr="002336F2" w:rsidDel="00DE6113">
          <w:rPr>
            <w:szCs w:val="22"/>
          </w:rPr>
          <w:delText>"</w:delText>
        </w:r>
        <w:r w:rsidR="00D2281C" w:rsidRPr="00D2281C" w:rsidDel="00DE6113">
          <w:rPr>
            <w:szCs w:val="22"/>
          </w:rPr>
          <w:delText xml:space="preserve"> </w:delText>
        </w:r>
      </w:del>
      <w:r w:rsidR="00D2281C">
        <w:rPr>
          <w:szCs w:val="22"/>
        </w:rPr>
        <w:t>“</w:t>
      </w:r>
      <w:proofErr w:type="spellStart"/>
      <w:r w:rsidR="00D2281C">
        <w:rPr>
          <w:szCs w:val="22"/>
        </w:rPr>
        <w:t>Cancel</w:t>
      </w:r>
      <w:proofErr w:type="spellEnd"/>
      <w:proofErr w:type="gramStart"/>
      <w:r w:rsidR="00D2281C">
        <w:rPr>
          <w:szCs w:val="22"/>
        </w:rPr>
        <w:t xml:space="preserve">” </w:t>
      </w:r>
      <w:r w:rsidRPr="002336F2">
        <w:rPr>
          <w:szCs w:val="22"/>
        </w:rPr>
        <w:t>.</w:t>
      </w:r>
      <w:proofErr w:type="gramEnd"/>
      <w:r w:rsidRPr="002336F2">
        <w:rPr>
          <w:szCs w:val="22"/>
        </w:rPr>
        <w:t xml:space="preserve"> Bitte beachten Sie, dass Sie später im Arbeitsablauf zu dieser Bearbeitungsphase zurückkehren können, indem Sie </w:t>
      </w:r>
      <w:r w:rsidR="00D2281C">
        <w:rPr>
          <w:szCs w:val="22"/>
        </w:rPr>
        <w:t xml:space="preserve">“Go back </w:t>
      </w:r>
      <w:proofErr w:type="spellStart"/>
      <w:r w:rsidR="00D2281C">
        <w:rPr>
          <w:szCs w:val="22"/>
        </w:rPr>
        <w:t>to</w:t>
      </w:r>
      <w:proofErr w:type="spellEnd"/>
      <w:r w:rsidR="00D2281C">
        <w:rPr>
          <w:szCs w:val="22"/>
        </w:rPr>
        <w:t xml:space="preserve">” </w:t>
      </w:r>
      <w:r w:rsidR="00D2281C">
        <w:rPr>
          <w:rFonts w:ascii="Wingdings" w:hAnsi="Wingdings" w:cs="Wingdings"/>
          <w:szCs w:val="22"/>
        </w:rPr>
        <w:t></w:t>
      </w:r>
      <w:ins w:id="464" w:author="rolf" w:date="2020-08-29T21:21:00Z">
        <w:r w:rsidR="00DE6113">
          <w:rPr>
            <w:rFonts w:ascii="Wingdings" w:hAnsi="Wingdings" w:cs="Wingdings"/>
            <w:szCs w:val="22"/>
          </w:rPr>
          <w:t></w:t>
        </w:r>
      </w:ins>
      <w:del w:id="465" w:author="rolf" w:date="2020-08-29T21:21:00Z">
        <w:r w:rsidR="00D2281C" w:rsidDel="00DE6113">
          <w:rPr>
            <w:rFonts w:ascii="Wingdings" w:hAnsi="Wingdings" w:cs="Wingdings"/>
            <w:szCs w:val="22"/>
          </w:rPr>
          <w:delText></w:delText>
        </w:r>
      </w:del>
      <w:r w:rsidR="00D2281C">
        <w:rPr>
          <w:szCs w:val="22"/>
        </w:rPr>
        <w:t xml:space="preserve">“Select </w:t>
      </w:r>
      <w:proofErr w:type="spellStart"/>
      <w:r w:rsidR="00D2281C">
        <w:rPr>
          <w:szCs w:val="22"/>
        </w:rPr>
        <w:t>frames</w:t>
      </w:r>
      <w:proofErr w:type="spellEnd"/>
      <w:r w:rsidR="00D2281C">
        <w:rPr>
          <w:szCs w:val="22"/>
        </w:rPr>
        <w:t>”</w:t>
      </w:r>
      <w:ins w:id="466" w:author="rolf" w:date="2020-08-29T21:21:00Z">
        <w:r w:rsidR="00DE6113">
          <w:rPr>
            <w:szCs w:val="22"/>
          </w:rPr>
          <w:t xml:space="preserve"> wählen</w:t>
        </w:r>
      </w:ins>
      <w:r w:rsidR="00D2281C">
        <w:rPr>
          <w:szCs w:val="22"/>
        </w:rPr>
        <w:t>.</w:t>
      </w:r>
    </w:p>
    <w:p w14:paraId="0E6F54A6" w14:textId="0D43B6FA" w:rsidR="007605B3" w:rsidRPr="002336F2" w:rsidRDefault="007605B3" w:rsidP="002336F2">
      <w:pPr>
        <w:spacing w:before="0"/>
        <w:jc w:val="center"/>
        <w:rPr>
          <w:szCs w:val="22"/>
        </w:rPr>
      </w:pPr>
    </w:p>
    <w:p w14:paraId="6A16978A" w14:textId="2CF9896B" w:rsidR="007605B3" w:rsidRPr="002336F2" w:rsidRDefault="007605B3" w:rsidP="002336F2">
      <w:pPr>
        <w:spacing w:before="0"/>
        <w:rPr>
          <w:b/>
          <w:bCs/>
          <w:szCs w:val="22"/>
        </w:rPr>
      </w:pPr>
      <w:r w:rsidRPr="002336F2">
        <w:rPr>
          <w:b/>
          <w:bCs/>
          <w:szCs w:val="22"/>
        </w:rPr>
        <w:t xml:space="preserve">4.8 </w:t>
      </w:r>
      <w:del w:id="467" w:author="rolf" w:date="2020-08-29T21:22:00Z">
        <w:r w:rsidRPr="002336F2" w:rsidDel="00DE6113">
          <w:rPr>
            <w:b/>
            <w:bCs/>
            <w:szCs w:val="22"/>
          </w:rPr>
          <w:delText>Rahmen</w:delText>
        </w:r>
      </w:del>
      <w:proofErr w:type="gramStart"/>
      <w:ins w:id="468" w:author="rolf" w:date="2020-08-29T21:22:00Z">
        <w:r w:rsidR="00DE6113">
          <w:rPr>
            <w:b/>
            <w:bCs/>
            <w:szCs w:val="22"/>
          </w:rPr>
          <w:t>Bild</w:t>
        </w:r>
      </w:ins>
      <w:r w:rsidRPr="002336F2">
        <w:rPr>
          <w:b/>
          <w:bCs/>
          <w:szCs w:val="22"/>
        </w:rPr>
        <w:t>-Stabilisierung</w:t>
      </w:r>
      <w:proofErr w:type="gramEnd"/>
    </w:p>
    <w:p w14:paraId="7FC08848" w14:textId="702C064D" w:rsidR="007605B3" w:rsidRPr="00412B80" w:rsidRDefault="007605B3" w:rsidP="00412B80">
      <w:pPr>
        <w:spacing w:before="0"/>
        <w:rPr>
          <w:szCs w:val="22"/>
        </w:rPr>
      </w:pPr>
      <w:r w:rsidRPr="00412B80">
        <w:rPr>
          <w:szCs w:val="22"/>
        </w:rPr>
        <w:t xml:space="preserve">Bevor die </w:t>
      </w:r>
      <w:del w:id="469" w:author="rolf" w:date="2020-08-29T21:22:00Z">
        <w:r w:rsidRPr="00412B80" w:rsidDel="00DE6113">
          <w:rPr>
            <w:szCs w:val="22"/>
          </w:rPr>
          <w:delText xml:space="preserve">Rahmen </w:delText>
        </w:r>
      </w:del>
      <w:ins w:id="470" w:author="rolf" w:date="2020-08-29T21:22:00Z">
        <w:r w:rsidR="00DE6113">
          <w:rPr>
            <w:szCs w:val="22"/>
          </w:rPr>
          <w:t>Bilder</w:t>
        </w:r>
        <w:r w:rsidR="00DE6113" w:rsidRPr="00412B80">
          <w:rPr>
            <w:szCs w:val="22"/>
          </w:rPr>
          <w:t xml:space="preserve"> </w:t>
        </w:r>
      </w:ins>
      <w:del w:id="471" w:author="rolf" w:date="2020-08-29T21:22:00Z">
        <w:r w:rsidRPr="00412B80" w:rsidDel="00DE6113">
          <w:rPr>
            <w:szCs w:val="22"/>
          </w:rPr>
          <w:delText xml:space="preserve">gestapelt </w:delText>
        </w:r>
      </w:del>
      <w:proofErr w:type="spellStart"/>
      <w:ins w:id="472" w:author="rolf" w:date="2020-08-29T21:22:00Z">
        <w:r w:rsidR="00DE6113" w:rsidRPr="00412B80">
          <w:rPr>
            <w:szCs w:val="22"/>
          </w:rPr>
          <w:t>ges</w:t>
        </w:r>
        <w:r w:rsidR="00DE6113">
          <w:rPr>
            <w:szCs w:val="22"/>
          </w:rPr>
          <w:t>tackt</w:t>
        </w:r>
        <w:proofErr w:type="spellEnd"/>
        <w:r w:rsidR="00DE6113" w:rsidRPr="00412B80">
          <w:rPr>
            <w:szCs w:val="22"/>
          </w:rPr>
          <w:t xml:space="preserve"> </w:t>
        </w:r>
      </w:ins>
      <w:r w:rsidRPr="00412B80">
        <w:rPr>
          <w:szCs w:val="22"/>
        </w:rPr>
        <w:t xml:space="preserve">werden, müssen sie zunächst grob </w:t>
      </w:r>
      <w:del w:id="473" w:author="rolf" w:date="2020-08-29T21:22:00Z">
        <w:r w:rsidRPr="00412B80" w:rsidDel="00DE6113">
          <w:rPr>
            <w:szCs w:val="22"/>
          </w:rPr>
          <w:delText xml:space="preserve">aneinander </w:delText>
        </w:r>
      </w:del>
      <w:ins w:id="474" w:author="rolf" w:date="2020-08-29T21:22:00Z">
        <w:r w:rsidR="00DE6113">
          <w:rPr>
            <w:szCs w:val="22"/>
          </w:rPr>
          <w:t>zu</w:t>
        </w:r>
        <w:r w:rsidR="00DE6113" w:rsidRPr="00412B80">
          <w:rPr>
            <w:szCs w:val="22"/>
          </w:rPr>
          <w:t xml:space="preserve">einander </w:t>
        </w:r>
      </w:ins>
      <w:r w:rsidRPr="00412B80">
        <w:rPr>
          <w:szCs w:val="22"/>
        </w:rPr>
        <w:t xml:space="preserve">ausgerichtet werden. Auf diese Weise werden Drift-Effekte durch schlechte Ausrichtung der Montierung oder </w:t>
      </w:r>
      <w:proofErr w:type="spellStart"/>
      <w:ins w:id="475" w:author="rolf" w:date="2020-08-29T21:22:00Z">
        <w:r w:rsidR="00DE6113">
          <w:rPr>
            <w:szCs w:val="22"/>
          </w:rPr>
          <w:t>Nachf</w:t>
        </w:r>
      </w:ins>
      <w:del w:id="476" w:author="rolf" w:date="2020-08-29T21:22:00Z">
        <w:r w:rsidRPr="00412B80" w:rsidDel="00DE6113">
          <w:rPr>
            <w:szCs w:val="22"/>
          </w:rPr>
          <w:delText>F</w:delText>
        </w:r>
      </w:del>
      <w:r w:rsidRPr="00412B80">
        <w:rPr>
          <w:szCs w:val="22"/>
        </w:rPr>
        <w:t>ührungs</w:t>
      </w:r>
      <w:ins w:id="477" w:author="rolf" w:date="2020-08-29T21:22:00Z">
        <w:r w:rsidR="00DE6113">
          <w:rPr>
            <w:szCs w:val="22"/>
          </w:rPr>
          <w:softHyphen/>
        </w:r>
      </w:ins>
      <w:r w:rsidRPr="00412B80">
        <w:rPr>
          <w:szCs w:val="22"/>
        </w:rPr>
        <w:t>ungenauigkeiten</w:t>
      </w:r>
      <w:proofErr w:type="spellEnd"/>
      <w:r w:rsidRPr="00412B80">
        <w:rPr>
          <w:szCs w:val="22"/>
        </w:rPr>
        <w:t xml:space="preserve"> beseitigt. PSS bietet zwei Stabilisierungsmodi:</w:t>
      </w:r>
    </w:p>
    <w:p w14:paraId="18393BBA" w14:textId="7E9BA81A" w:rsidR="007605B3" w:rsidRPr="001D42FC" w:rsidRDefault="007605B3" w:rsidP="00412B80">
      <w:pPr>
        <w:pStyle w:val="Default"/>
        <w:numPr>
          <w:ilvl w:val="0"/>
          <w:numId w:val="24"/>
        </w:numPr>
        <w:rPr>
          <w:szCs w:val="22"/>
        </w:rPr>
      </w:pPr>
      <w:r w:rsidRPr="001D42FC">
        <w:rPr>
          <w:szCs w:val="22"/>
        </w:rPr>
        <w:t xml:space="preserve">Im Modus </w:t>
      </w:r>
      <w:r w:rsidR="00116DC0" w:rsidRPr="00116DC0">
        <w:rPr>
          <w:szCs w:val="22"/>
        </w:rPr>
        <w:t>“Planet</w:t>
      </w:r>
      <w:del w:id="478" w:author="rolf" w:date="2020-08-29T21:23:00Z">
        <w:r w:rsidR="00116DC0" w:rsidRPr="00116DC0" w:rsidDel="00DE6113">
          <w:rPr>
            <w:szCs w:val="22"/>
          </w:rPr>
          <w:delText>ary</w:delText>
        </w:r>
      </w:del>
      <w:r w:rsidR="00116DC0" w:rsidRPr="00116DC0">
        <w:rPr>
          <w:szCs w:val="22"/>
        </w:rPr>
        <w:t xml:space="preserve">” </w:t>
      </w:r>
      <w:r w:rsidRPr="001D42FC">
        <w:rPr>
          <w:szCs w:val="22"/>
        </w:rPr>
        <w:t xml:space="preserve">wird angenommen, dass sich irgendwo im </w:t>
      </w:r>
      <w:del w:id="479" w:author="rolf" w:date="2020-08-29T21:23:00Z">
        <w:r w:rsidRPr="001D42FC" w:rsidDel="00DE6113">
          <w:rPr>
            <w:szCs w:val="22"/>
          </w:rPr>
          <w:delText xml:space="preserve">Frame </w:delText>
        </w:r>
      </w:del>
      <w:ins w:id="480" w:author="rolf" w:date="2020-08-29T21:23:00Z">
        <w:r w:rsidR="00DE6113">
          <w:rPr>
            <w:szCs w:val="22"/>
          </w:rPr>
          <w:t>Bild</w:t>
        </w:r>
        <w:r w:rsidR="00DE6113" w:rsidRPr="001D42FC">
          <w:rPr>
            <w:szCs w:val="22"/>
          </w:rPr>
          <w:t xml:space="preserve"> </w:t>
        </w:r>
      </w:ins>
      <w:r w:rsidRPr="001D42FC">
        <w:rPr>
          <w:szCs w:val="22"/>
        </w:rPr>
        <w:t>ein Planet befindet, der vollständig von dunklem Himmel umgeben ist. In diesem Fall ist die Bildstabilisierung sehr einfach und zuverlässig. Es wird daher dringend empfohlen, diese Option zu verwenden, wann immer es angebracht ist.</w:t>
      </w:r>
    </w:p>
    <w:p w14:paraId="285CFB6B" w14:textId="423E960F" w:rsidR="001D42FC" w:rsidRDefault="007605B3" w:rsidP="00412B80">
      <w:pPr>
        <w:pStyle w:val="Default"/>
        <w:numPr>
          <w:ilvl w:val="0"/>
          <w:numId w:val="24"/>
        </w:numPr>
        <w:rPr>
          <w:szCs w:val="22"/>
        </w:rPr>
      </w:pPr>
      <w:r w:rsidRPr="001D42FC">
        <w:rPr>
          <w:szCs w:val="22"/>
        </w:rPr>
        <w:t xml:space="preserve">In allen anderen Fällen muss </w:t>
      </w:r>
      <w:r w:rsidR="00412B80" w:rsidRPr="00412B80">
        <w:rPr>
          <w:szCs w:val="22"/>
        </w:rPr>
        <w:t xml:space="preserve">“Surface” </w:t>
      </w:r>
      <w:r w:rsidRPr="001D42FC">
        <w:rPr>
          <w:szCs w:val="22"/>
        </w:rPr>
        <w:t xml:space="preserve">verwendet werden. Dies ist normalerweise bei Mond- oder Sonnenaufnahmen der Fall. Im </w:t>
      </w:r>
      <w:del w:id="481" w:author="rolf" w:date="2020-08-29T21:23:00Z">
        <w:r w:rsidRPr="001D42FC" w:rsidDel="00DE6113">
          <w:rPr>
            <w:szCs w:val="22"/>
          </w:rPr>
          <w:delText xml:space="preserve">Oberflächenmodus </w:delText>
        </w:r>
      </w:del>
      <w:ins w:id="482" w:author="rolf" w:date="2020-08-29T21:23:00Z">
        <w:r w:rsidR="00DE6113">
          <w:rPr>
            <w:szCs w:val="22"/>
          </w:rPr>
          <w:t>Surface-M</w:t>
        </w:r>
        <w:r w:rsidR="00DE6113" w:rsidRPr="001D42FC">
          <w:rPr>
            <w:szCs w:val="22"/>
          </w:rPr>
          <w:t xml:space="preserve">odus </w:t>
        </w:r>
      </w:ins>
      <w:r w:rsidRPr="001D42FC">
        <w:rPr>
          <w:szCs w:val="22"/>
        </w:rPr>
        <w:t xml:space="preserve">muss im Bild ein sogenannter "Stabilisierungsanker" gewählt werden. Durch den Vergleich seiner Position in allen Bildern bestimmt PSS die Drift zwischen ihnen. Natürlich ist es entscheidend, </w:t>
      </w:r>
      <w:del w:id="483" w:author="rolf" w:date="2020-08-29T21:24:00Z">
        <w:r w:rsidRPr="001D42FC" w:rsidDel="00DE6113">
          <w:rPr>
            <w:szCs w:val="22"/>
          </w:rPr>
          <w:delText xml:space="preserve">den </w:delText>
        </w:r>
      </w:del>
      <w:ins w:id="484" w:author="rolf" w:date="2020-08-29T21:24:00Z">
        <w:r w:rsidR="00DE6113">
          <w:rPr>
            <w:szCs w:val="22"/>
          </w:rPr>
          <w:t>einen geeigneten</w:t>
        </w:r>
        <w:r w:rsidR="00DE6113" w:rsidRPr="001D42FC">
          <w:rPr>
            <w:szCs w:val="22"/>
          </w:rPr>
          <w:t xml:space="preserve"> </w:t>
        </w:r>
      </w:ins>
      <w:r w:rsidRPr="001D42FC">
        <w:rPr>
          <w:szCs w:val="22"/>
        </w:rPr>
        <w:t xml:space="preserve">Anker </w:t>
      </w:r>
      <w:del w:id="485" w:author="rolf" w:date="2020-08-29T21:24:00Z">
        <w:r w:rsidRPr="001D42FC" w:rsidDel="00DE6113">
          <w:rPr>
            <w:szCs w:val="22"/>
          </w:rPr>
          <w:delText xml:space="preserve">entsprechend </w:delText>
        </w:r>
      </w:del>
      <w:r w:rsidRPr="001D42FC">
        <w:rPr>
          <w:szCs w:val="22"/>
        </w:rPr>
        <w:t xml:space="preserve">auszuwählen. </w:t>
      </w:r>
    </w:p>
    <w:p w14:paraId="66B514ED" w14:textId="257EFA2D" w:rsidR="007605B3" w:rsidRPr="001D42FC" w:rsidRDefault="007605B3" w:rsidP="00412B80">
      <w:pPr>
        <w:pStyle w:val="Default"/>
        <w:ind w:left="720"/>
        <w:rPr>
          <w:szCs w:val="22"/>
        </w:rPr>
      </w:pPr>
      <w:r w:rsidRPr="001D42FC">
        <w:rPr>
          <w:szCs w:val="22"/>
        </w:rPr>
        <w:t xml:space="preserve">Auch ist es wichtig, den Parameter </w:t>
      </w:r>
      <w:r w:rsidR="00412B80" w:rsidRPr="00412B80">
        <w:rPr>
          <w:szCs w:val="22"/>
        </w:rPr>
        <w:t>“</w:t>
      </w:r>
      <w:proofErr w:type="spellStart"/>
      <w:ins w:id="486" w:author="rolf" w:date="2020-08-29T21:24:00Z">
        <w:r w:rsidR="00DE6113" w:rsidRPr="00DE6113">
          <w:rPr>
            <w:lang w:eastAsia="de-DE"/>
            <w:rPrChange w:id="487" w:author="rolf" w:date="2020-08-29T21:24:00Z">
              <w:rPr>
                <w:lang w:val="en-US" w:eastAsia="de-DE"/>
              </w:rPr>
            </w:rPrChange>
          </w:rPr>
          <w:t>Stabilization</w:t>
        </w:r>
        <w:proofErr w:type="spellEnd"/>
        <w:r w:rsidR="00DE6113" w:rsidRPr="00DE6113">
          <w:rPr>
            <w:lang w:eastAsia="de-DE"/>
            <w:rPrChange w:id="488" w:author="rolf" w:date="2020-08-29T21:24:00Z">
              <w:rPr>
                <w:lang w:val="en-US" w:eastAsia="de-DE"/>
              </w:rPr>
            </w:rPrChange>
          </w:rPr>
          <w:t xml:space="preserve"> </w:t>
        </w:r>
        <w:proofErr w:type="spellStart"/>
        <w:r w:rsidR="00DE6113" w:rsidRPr="00DE6113">
          <w:rPr>
            <w:lang w:eastAsia="de-DE"/>
            <w:rPrChange w:id="489" w:author="rolf" w:date="2020-08-29T21:24:00Z">
              <w:rPr>
                <w:lang w:val="en-US" w:eastAsia="de-DE"/>
              </w:rPr>
            </w:rPrChange>
          </w:rPr>
          <w:t>search</w:t>
        </w:r>
        <w:proofErr w:type="spellEnd"/>
        <w:r w:rsidR="00DE6113" w:rsidRPr="00DE6113">
          <w:rPr>
            <w:lang w:eastAsia="de-DE"/>
            <w:rPrChange w:id="490" w:author="rolf" w:date="2020-08-29T21:24:00Z">
              <w:rPr>
                <w:lang w:val="en-US" w:eastAsia="de-DE"/>
              </w:rPr>
            </w:rPrChange>
          </w:rPr>
          <w:t xml:space="preserve"> </w:t>
        </w:r>
        <w:proofErr w:type="spellStart"/>
        <w:r w:rsidR="00DE6113" w:rsidRPr="00DE6113">
          <w:rPr>
            <w:lang w:eastAsia="de-DE"/>
            <w:rPrChange w:id="491" w:author="rolf" w:date="2020-08-29T21:24:00Z">
              <w:rPr>
                <w:lang w:val="en-US" w:eastAsia="de-DE"/>
              </w:rPr>
            </w:rPrChange>
          </w:rPr>
          <w:t>width</w:t>
        </w:r>
      </w:ins>
      <w:proofErr w:type="spellEnd"/>
      <w:del w:id="492" w:author="rolf" w:date="2020-08-29T21:24:00Z">
        <w:r w:rsidR="00412B80" w:rsidRPr="00412B80" w:rsidDel="00DE6113">
          <w:rPr>
            <w:szCs w:val="22"/>
          </w:rPr>
          <w:delText>stabilization anchor</w:delText>
        </w:r>
      </w:del>
      <w:r w:rsidR="00412B80" w:rsidRPr="00412B80">
        <w:rPr>
          <w:szCs w:val="22"/>
        </w:rPr>
        <w:t xml:space="preserve">” </w:t>
      </w:r>
      <w:r w:rsidRPr="001D42FC">
        <w:rPr>
          <w:szCs w:val="22"/>
        </w:rPr>
        <w:t xml:space="preserve">hoch genug einzustellen. Wenn die Drift zwischen zwei aufeinanderfolgenden Einzelbildern diesen Wert überschreitet, schlägt die Stabilisierung fehl und der </w:t>
      </w:r>
      <w:del w:id="493" w:author="rolf" w:date="2020-08-29T21:25:00Z">
        <w:r w:rsidRPr="001D42FC" w:rsidDel="00DE6113">
          <w:rPr>
            <w:szCs w:val="22"/>
          </w:rPr>
          <w:delText xml:space="preserve">Auftrag </w:delText>
        </w:r>
      </w:del>
      <w:ins w:id="494" w:author="rolf" w:date="2020-08-29T21:25:00Z">
        <w:r w:rsidR="00DE6113">
          <w:rPr>
            <w:szCs w:val="22"/>
          </w:rPr>
          <w:t xml:space="preserve">Job </w:t>
        </w:r>
      </w:ins>
      <w:r w:rsidRPr="001D42FC">
        <w:rPr>
          <w:szCs w:val="22"/>
        </w:rPr>
        <w:t>wird abgebrochen. Versuchen Sie es in diesem Fall erneut mit einem höheren Wert.</w:t>
      </w:r>
    </w:p>
    <w:p w14:paraId="4BF0B771" w14:textId="6838A531" w:rsidR="007605B3" w:rsidRPr="002336F2" w:rsidRDefault="007605B3" w:rsidP="002336F2">
      <w:pPr>
        <w:spacing w:before="0"/>
        <w:rPr>
          <w:szCs w:val="22"/>
        </w:rPr>
      </w:pPr>
      <w:r w:rsidRPr="002336F2">
        <w:rPr>
          <w:szCs w:val="22"/>
        </w:rPr>
        <w:t xml:space="preserve">PSS bietet an, den Stabilisierungsanker automatisch zu </w:t>
      </w:r>
      <w:del w:id="495" w:author="rolf" w:date="2020-08-29T21:25:00Z">
        <w:r w:rsidRPr="002336F2" w:rsidDel="00DE6113">
          <w:rPr>
            <w:szCs w:val="22"/>
          </w:rPr>
          <w:delText xml:space="preserve">identifizieren </w:delText>
        </w:r>
      </w:del>
      <w:ins w:id="496" w:author="rolf" w:date="2020-08-29T21:25:00Z">
        <w:r w:rsidR="00DE6113">
          <w:rPr>
            <w:szCs w:val="22"/>
          </w:rPr>
          <w:t>setzen</w:t>
        </w:r>
        <w:r w:rsidR="00DE6113" w:rsidRPr="002336F2">
          <w:rPr>
            <w:szCs w:val="22"/>
          </w:rPr>
          <w:t xml:space="preserve"> </w:t>
        </w:r>
      </w:ins>
      <w:r w:rsidRPr="002336F2">
        <w:rPr>
          <w:szCs w:val="22"/>
        </w:rPr>
        <w:t xml:space="preserve">(markieren Sie </w:t>
      </w:r>
      <w:r w:rsidR="00412B80">
        <w:rPr>
          <w:szCs w:val="22"/>
        </w:rPr>
        <w:t>“</w:t>
      </w:r>
      <w:proofErr w:type="spellStart"/>
      <w:r w:rsidR="00412B80">
        <w:rPr>
          <w:szCs w:val="22"/>
        </w:rPr>
        <w:t>Automatic</w:t>
      </w:r>
      <w:proofErr w:type="spellEnd"/>
      <w:r w:rsidR="00412B80">
        <w:rPr>
          <w:szCs w:val="22"/>
        </w:rPr>
        <w:t xml:space="preserve"> frame stabilization”)</w:t>
      </w:r>
      <w:r w:rsidRPr="002336F2">
        <w:rPr>
          <w:szCs w:val="22"/>
        </w:rPr>
        <w:t>. Wenn diese Option gewählt wird, können zusätzliche Parameter (</w:t>
      </w:r>
      <w:r w:rsidR="00412B80">
        <w:rPr>
          <w:szCs w:val="22"/>
        </w:rPr>
        <w:t>(“patch size” and “search width”</w:t>
      </w:r>
      <w:r w:rsidRPr="002336F2">
        <w:rPr>
          <w:szCs w:val="22"/>
        </w:rPr>
        <w:t xml:space="preserve">) geändert werden, um den automatischen Algorithmus zu steuern. Offensichtlich ist im Batch-Modus die automatische Stabilisierung die einzige Wahl, so dass der Konfigurationsparameter </w:t>
      </w:r>
      <w:r w:rsidR="00412B80">
        <w:rPr>
          <w:szCs w:val="22"/>
        </w:rPr>
        <w:t xml:space="preserve">“Automatic frame stabilization” </w:t>
      </w:r>
      <w:r w:rsidRPr="002336F2">
        <w:rPr>
          <w:szCs w:val="22"/>
        </w:rPr>
        <w:t>keine Wirkung hat.</w:t>
      </w:r>
    </w:p>
    <w:p w14:paraId="23BA454D" w14:textId="49F8AC17" w:rsidR="00410DD3" w:rsidRPr="002336F2" w:rsidRDefault="00410DD3" w:rsidP="001D42FC">
      <w:pPr>
        <w:spacing w:before="240" w:after="240"/>
        <w:rPr>
          <w:szCs w:val="22"/>
        </w:rPr>
      </w:pPr>
      <w:r w:rsidRPr="002336F2">
        <w:rPr>
          <w:noProof/>
          <w:szCs w:val="22"/>
          <w:lang w:eastAsia="de-DE"/>
        </w:rPr>
        <w:drawing>
          <wp:inline distT="0" distB="0" distL="0" distR="0" wp14:anchorId="3BDA5E48" wp14:editId="5389A120">
            <wp:extent cx="4289958" cy="306000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89958" cy="3060000"/>
                    </a:xfrm>
                    <a:prstGeom prst="rect">
                      <a:avLst/>
                    </a:prstGeom>
                    <a:noFill/>
                    <a:ln>
                      <a:noFill/>
                    </a:ln>
                  </pic:spPr>
                </pic:pic>
              </a:graphicData>
            </a:graphic>
          </wp:inline>
        </w:drawing>
      </w:r>
    </w:p>
    <w:p w14:paraId="647B4395" w14:textId="5CA12AB2" w:rsidR="00410DD3" w:rsidRPr="002336F2" w:rsidRDefault="00F51988" w:rsidP="002336F2">
      <w:pPr>
        <w:spacing w:before="0"/>
        <w:rPr>
          <w:szCs w:val="22"/>
        </w:rPr>
      </w:pPr>
      <w:r w:rsidRPr="002336F2">
        <w:rPr>
          <w:szCs w:val="22"/>
        </w:rPr>
        <w:t xml:space="preserve">Wenn der Benutzer sich dafür entscheidet, den Stabilisierungsanker im interaktiven Modus manuell zu definieren, muss er die Markierung des Konfigurationsparameters </w:t>
      </w:r>
      <w:r w:rsidR="00412B80">
        <w:rPr>
          <w:szCs w:val="22"/>
        </w:rPr>
        <w:t>“</w:t>
      </w:r>
      <w:proofErr w:type="spellStart"/>
      <w:r w:rsidR="00412B80">
        <w:rPr>
          <w:szCs w:val="22"/>
        </w:rPr>
        <w:t>Automatic</w:t>
      </w:r>
      <w:proofErr w:type="spellEnd"/>
      <w:r w:rsidR="00412B80">
        <w:rPr>
          <w:szCs w:val="22"/>
        </w:rPr>
        <w:t xml:space="preserve"> </w:t>
      </w:r>
      <w:proofErr w:type="spellStart"/>
      <w:r w:rsidR="00412B80">
        <w:rPr>
          <w:szCs w:val="22"/>
        </w:rPr>
        <w:t>frame</w:t>
      </w:r>
      <w:proofErr w:type="spellEnd"/>
      <w:r w:rsidR="00412B80">
        <w:rPr>
          <w:szCs w:val="22"/>
        </w:rPr>
        <w:t xml:space="preserve"> </w:t>
      </w:r>
      <w:proofErr w:type="spellStart"/>
      <w:r w:rsidR="00412B80">
        <w:rPr>
          <w:szCs w:val="22"/>
        </w:rPr>
        <w:t>stabilization</w:t>
      </w:r>
      <w:proofErr w:type="spellEnd"/>
      <w:r w:rsidR="00412B80">
        <w:rPr>
          <w:szCs w:val="22"/>
        </w:rPr>
        <w:t xml:space="preserve">” </w:t>
      </w:r>
      <w:del w:id="497" w:author="rolf" w:date="2020-08-29T21:26:00Z">
        <w:r w:rsidRPr="002336F2" w:rsidDel="00DE6113">
          <w:rPr>
            <w:szCs w:val="22"/>
          </w:rPr>
          <w:delText>aufheben</w:delText>
        </w:r>
      </w:del>
      <w:ins w:id="498" w:author="rolf" w:date="2020-08-29T21:26:00Z">
        <w:r w:rsidR="00DE6113">
          <w:rPr>
            <w:szCs w:val="22"/>
          </w:rPr>
          <w:t>deaktivieren</w:t>
        </w:r>
      </w:ins>
      <w:r w:rsidRPr="002336F2">
        <w:rPr>
          <w:szCs w:val="22"/>
        </w:rPr>
        <w:t xml:space="preserve">. PSS unterbricht den </w:t>
      </w:r>
      <w:del w:id="499" w:author="rolf" w:date="2020-08-29T21:26:00Z">
        <w:r w:rsidRPr="002336F2" w:rsidDel="00DE6113">
          <w:rPr>
            <w:szCs w:val="22"/>
          </w:rPr>
          <w:delText>Arbeitsablauf</w:delText>
        </w:r>
      </w:del>
      <w:ins w:id="500" w:author="rolf" w:date="2020-08-29T21:26:00Z">
        <w:r w:rsidR="00DE6113">
          <w:rPr>
            <w:szCs w:val="22"/>
          </w:rPr>
          <w:t>Job-A</w:t>
        </w:r>
        <w:r w:rsidR="00DE6113" w:rsidRPr="002336F2">
          <w:rPr>
            <w:szCs w:val="22"/>
          </w:rPr>
          <w:t>blauf</w:t>
        </w:r>
      </w:ins>
      <w:r w:rsidRPr="002336F2">
        <w:rPr>
          <w:szCs w:val="22"/>
        </w:rPr>
        <w:t xml:space="preserve">, zeigt dem Benutzer die gesamte vom Video abgedeckte Szene und fordert ihn auf, den Stabilisierungsanker als </w:t>
      </w:r>
      <w:del w:id="501" w:author="rolf" w:date="2020-08-29T21:28:00Z">
        <w:r w:rsidRPr="002336F2" w:rsidDel="00DE6113">
          <w:rPr>
            <w:szCs w:val="22"/>
          </w:rPr>
          <w:delText xml:space="preserve">rechteckigen </w:delText>
        </w:r>
      </w:del>
      <w:ins w:id="502" w:author="rolf" w:date="2020-08-29T21:28:00Z">
        <w:r w:rsidR="00DE6113" w:rsidRPr="002336F2">
          <w:rPr>
            <w:szCs w:val="22"/>
          </w:rPr>
          <w:t>rechteckige</w:t>
        </w:r>
        <w:r w:rsidR="00DE6113">
          <w:rPr>
            <w:szCs w:val="22"/>
          </w:rPr>
          <w:t>s</w:t>
        </w:r>
        <w:r w:rsidR="00DE6113" w:rsidRPr="002336F2">
          <w:rPr>
            <w:szCs w:val="22"/>
          </w:rPr>
          <w:t xml:space="preserve"> </w:t>
        </w:r>
      </w:ins>
      <w:del w:id="503" w:author="rolf" w:date="2020-08-29T21:28:00Z">
        <w:r w:rsidRPr="002336F2" w:rsidDel="00DE6113">
          <w:rPr>
            <w:szCs w:val="22"/>
          </w:rPr>
          <w:delText xml:space="preserve">Fleck </w:delText>
        </w:r>
      </w:del>
      <w:ins w:id="504" w:author="rolf" w:date="2020-08-29T21:28:00Z">
        <w:r w:rsidR="00DE6113">
          <w:rPr>
            <w:szCs w:val="22"/>
          </w:rPr>
          <w:t>Feld</w:t>
        </w:r>
        <w:r w:rsidR="00DE6113" w:rsidRPr="002336F2">
          <w:rPr>
            <w:szCs w:val="22"/>
          </w:rPr>
          <w:t xml:space="preserve"> </w:t>
        </w:r>
      </w:ins>
      <w:r w:rsidRPr="002336F2">
        <w:rPr>
          <w:szCs w:val="22"/>
        </w:rPr>
        <w:t xml:space="preserve">zu zeichnen. Da dies das erste Mal im </w:t>
      </w:r>
      <w:del w:id="505" w:author="rolf" w:date="2020-08-29T21:26:00Z">
        <w:r w:rsidRPr="002336F2" w:rsidDel="00DE6113">
          <w:rPr>
            <w:szCs w:val="22"/>
          </w:rPr>
          <w:delText xml:space="preserve">Arbeitsablauf </w:delText>
        </w:r>
      </w:del>
      <w:ins w:id="506" w:author="rolf" w:date="2020-08-29T21:26:00Z">
        <w:r w:rsidR="00DE6113">
          <w:rPr>
            <w:szCs w:val="22"/>
          </w:rPr>
          <w:t>Job-A</w:t>
        </w:r>
        <w:r w:rsidR="00DE6113" w:rsidRPr="002336F2">
          <w:rPr>
            <w:szCs w:val="22"/>
          </w:rPr>
          <w:t xml:space="preserve">blauf </w:t>
        </w:r>
      </w:ins>
      <w:r w:rsidRPr="002336F2">
        <w:rPr>
          <w:szCs w:val="22"/>
        </w:rPr>
        <w:t>ist, dass der Bildbetrachter erscheint (</w:t>
      </w:r>
      <w:r w:rsidR="00412B80" w:rsidRPr="002336F2">
        <w:rPr>
          <w:szCs w:val="22"/>
        </w:rPr>
        <w:t>zumindest,</w:t>
      </w:r>
      <w:r w:rsidRPr="002336F2">
        <w:rPr>
          <w:szCs w:val="22"/>
        </w:rPr>
        <w:t xml:space="preserve"> wenn der Bildauswahldialog nicht aktiv ist), ist dies der Zeitpunkt, seine allgemeinen Merkmale zu erklären:</w:t>
      </w:r>
    </w:p>
    <w:p w14:paraId="00AAF867" w14:textId="77777777" w:rsidR="00F51988" w:rsidRPr="002336F2" w:rsidRDefault="00F51988" w:rsidP="002336F2">
      <w:pPr>
        <w:pStyle w:val="Listenabsatz"/>
        <w:numPr>
          <w:ilvl w:val="0"/>
          <w:numId w:val="3"/>
        </w:numPr>
        <w:spacing w:before="0"/>
        <w:rPr>
          <w:szCs w:val="22"/>
        </w:rPr>
      </w:pPr>
      <w:r w:rsidRPr="002336F2">
        <w:rPr>
          <w:szCs w:val="22"/>
        </w:rPr>
        <w:lastRenderedPageBreak/>
        <w:t>Zunächst zeigt der Betrachter das Vollbild. Mit Hilfe des Scrollrades (oder der Tasten "+" und "-") kann der Benutzer hinein- und herauszoomen. Das seitliche Verschieben (Schwenken) der Szene erfolgt durch Bewegen der Maus bei gedrückter linker Maustaste.</w:t>
      </w:r>
    </w:p>
    <w:p w14:paraId="3A082923" w14:textId="384BEED4" w:rsidR="00F51988" w:rsidRPr="002336F2" w:rsidRDefault="00F51988" w:rsidP="002336F2">
      <w:pPr>
        <w:pStyle w:val="Listenabsatz"/>
        <w:numPr>
          <w:ilvl w:val="0"/>
          <w:numId w:val="3"/>
        </w:numPr>
        <w:spacing w:before="0"/>
        <w:rPr>
          <w:szCs w:val="22"/>
        </w:rPr>
      </w:pPr>
      <w:r w:rsidRPr="002336F2">
        <w:rPr>
          <w:szCs w:val="22"/>
        </w:rPr>
        <w:t>Wenn der Inhalt der Ansicht manipuliert werden soll, wie in diesem Fall durch das Zeichnen des rechteckigen Feldes, muss während der Manipulation die "</w:t>
      </w:r>
      <w:r w:rsidR="00412B80">
        <w:rPr>
          <w:szCs w:val="22"/>
        </w:rPr>
        <w:t>C</w:t>
      </w:r>
      <w:r w:rsidRPr="002336F2">
        <w:rPr>
          <w:szCs w:val="22"/>
        </w:rPr>
        <w:t>trl"-Taste gedrückt gehalten werden. Solange die Taste gedrückt bleibt, verwandelt sich das Handsymbol an der Stelle des Mauszeigers in einen Pfeil.</w:t>
      </w:r>
    </w:p>
    <w:p w14:paraId="661EF383" w14:textId="77777777" w:rsidR="00F51988" w:rsidRPr="002336F2" w:rsidRDefault="00F51988" w:rsidP="002336F2">
      <w:pPr>
        <w:pStyle w:val="Listenabsatz"/>
        <w:numPr>
          <w:ilvl w:val="0"/>
          <w:numId w:val="3"/>
        </w:numPr>
        <w:spacing w:before="0"/>
        <w:rPr>
          <w:szCs w:val="22"/>
        </w:rPr>
      </w:pPr>
      <w:r w:rsidRPr="002336F2">
        <w:rPr>
          <w:szCs w:val="22"/>
        </w:rPr>
        <w:t>Das Zeichnen eines rechteckigen Feldes erfolgt durch Drücken einer Maustaste (in diesem Fall der linken) an einer Ecke des Feldes und Bewegen der Maus in die gegenüberliegende Ecke.</w:t>
      </w:r>
    </w:p>
    <w:p w14:paraId="5D7899BB" w14:textId="77777777" w:rsidR="00BC59FC" w:rsidRDefault="00F51988" w:rsidP="00BC59FC">
      <w:pPr>
        <w:pStyle w:val="Listenabsatz"/>
        <w:numPr>
          <w:ilvl w:val="0"/>
          <w:numId w:val="3"/>
        </w:numPr>
        <w:spacing w:before="0"/>
        <w:rPr>
          <w:szCs w:val="22"/>
        </w:rPr>
      </w:pPr>
      <w:r w:rsidRPr="00BC59FC">
        <w:rPr>
          <w:szCs w:val="22"/>
        </w:rPr>
        <w:t>Weitere Manipulationsmöglichkeiten hängen vom Anwendungsfall ab und sind dort beschrieben.</w:t>
      </w:r>
    </w:p>
    <w:p w14:paraId="2129D63C" w14:textId="2EADD2B1" w:rsidR="00F51988" w:rsidRPr="00BC59FC" w:rsidRDefault="00F51988" w:rsidP="00BC59FC">
      <w:pPr>
        <w:spacing w:before="0"/>
        <w:rPr>
          <w:szCs w:val="22"/>
        </w:rPr>
      </w:pPr>
      <w:r w:rsidRPr="00BC59FC">
        <w:rPr>
          <w:szCs w:val="22"/>
        </w:rPr>
        <w:t>Der als Stabilisierungsanker gewählte Bereich sollte möglichst viel kleinräumigen Kontrast (sowohl vertikal als auch horizontal) enthalten und groß genug sein. In der Regel sind etwa 30% der Rahmengröße (pro Koordinatenrichtung) eine gute Wahl.</w:t>
      </w:r>
    </w:p>
    <w:p w14:paraId="5D0C6D79" w14:textId="568A5FA1" w:rsidR="00F51988" w:rsidRPr="002336F2" w:rsidRDefault="00F51988" w:rsidP="002336F2">
      <w:pPr>
        <w:spacing w:before="0"/>
        <w:rPr>
          <w:szCs w:val="22"/>
        </w:rPr>
      </w:pPr>
      <w:r w:rsidRPr="002336F2">
        <w:rPr>
          <w:szCs w:val="22"/>
        </w:rPr>
        <w:t xml:space="preserve">Sobald der </w:t>
      </w:r>
      <w:ins w:id="507" w:author="rolf" w:date="2020-08-29T21:28:00Z">
        <w:r w:rsidR="00DE6113" w:rsidRPr="00BC59FC">
          <w:rPr>
            <w:szCs w:val="22"/>
          </w:rPr>
          <w:t xml:space="preserve">Stabilisierungsanker </w:t>
        </w:r>
      </w:ins>
      <w:del w:id="508" w:author="rolf" w:date="2020-08-29T21:28:00Z">
        <w:r w:rsidRPr="002336F2" w:rsidDel="00DE6113">
          <w:rPr>
            <w:szCs w:val="22"/>
          </w:rPr>
          <w:delText xml:space="preserve">Patch </w:delText>
        </w:r>
      </w:del>
      <w:r w:rsidRPr="002336F2">
        <w:rPr>
          <w:szCs w:val="22"/>
        </w:rPr>
        <w:t xml:space="preserve">ausgewählt ist, bestätigt der Benutzer die Wahl durch Drücken von "OK". Wenn stattdessen </w:t>
      </w:r>
      <w:r w:rsidR="00412B80">
        <w:rPr>
          <w:szCs w:val="22"/>
        </w:rPr>
        <w:t xml:space="preserve">“Cancel” </w:t>
      </w:r>
      <w:r w:rsidRPr="002336F2">
        <w:rPr>
          <w:szCs w:val="22"/>
        </w:rPr>
        <w:t xml:space="preserve">gedrückt wird, definiert PSS den Stabilisierungsanker automatisch. Dies geschieht auch, wenn der vom Benutzer ausgewählte </w:t>
      </w:r>
      <w:del w:id="509" w:author="rolf" w:date="2020-08-29T21:29:00Z">
        <w:r w:rsidRPr="002336F2" w:rsidDel="00DE6113">
          <w:rPr>
            <w:szCs w:val="22"/>
          </w:rPr>
          <w:delText xml:space="preserve">Patch </w:delText>
        </w:r>
      </w:del>
      <w:ins w:id="510" w:author="rolf" w:date="2020-08-29T21:29:00Z">
        <w:r w:rsidR="00DE6113">
          <w:rPr>
            <w:szCs w:val="22"/>
          </w:rPr>
          <w:t>Anker</w:t>
        </w:r>
        <w:r w:rsidR="00DE6113" w:rsidRPr="002336F2">
          <w:rPr>
            <w:szCs w:val="22"/>
          </w:rPr>
          <w:t xml:space="preserve"> </w:t>
        </w:r>
      </w:ins>
      <w:r w:rsidRPr="002336F2">
        <w:rPr>
          <w:szCs w:val="22"/>
        </w:rPr>
        <w:t>zu klein (weniger als 20%) oder zu groß (mehr als 70%) ist.</w:t>
      </w:r>
    </w:p>
    <w:p w14:paraId="40D0A535" w14:textId="36F81CDC" w:rsidR="00F51988" w:rsidRPr="002336F2" w:rsidRDefault="00F51988" w:rsidP="002336F2">
      <w:pPr>
        <w:spacing w:before="0"/>
        <w:rPr>
          <w:szCs w:val="22"/>
        </w:rPr>
      </w:pPr>
      <w:r w:rsidRPr="002336F2">
        <w:rPr>
          <w:szCs w:val="22"/>
        </w:rPr>
        <w:t>Nach Abschluss des Bildstabilisierungsprozesses berechnet PSS den allen Bildern gemeinsamen Bildbereich. Dieser Bereich ist die Grundlage für alle Verarbeitungsschritte ab diesem Punkt.</w:t>
      </w:r>
    </w:p>
    <w:p w14:paraId="1F5EAB76" w14:textId="43CFB662" w:rsidR="00F51988" w:rsidRPr="002336F2" w:rsidRDefault="00F51988" w:rsidP="002336F2">
      <w:pPr>
        <w:spacing w:before="0"/>
        <w:rPr>
          <w:b/>
          <w:bCs/>
          <w:szCs w:val="22"/>
        </w:rPr>
      </w:pPr>
      <w:r w:rsidRPr="002336F2">
        <w:rPr>
          <w:b/>
          <w:bCs/>
          <w:szCs w:val="22"/>
        </w:rPr>
        <w:t xml:space="preserve">4.9 Einstellen der </w:t>
      </w:r>
      <w:del w:id="511" w:author="rolf" w:date="2020-08-29T21:30:00Z">
        <w:r w:rsidRPr="002336F2" w:rsidDel="00057E19">
          <w:rPr>
            <w:b/>
            <w:bCs/>
            <w:szCs w:val="22"/>
          </w:rPr>
          <w:delText>Stapelfraktion</w:delText>
        </w:r>
      </w:del>
      <w:proofErr w:type="spellStart"/>
      <w:proofErr w:type="gramStart"/>
      <w:ins w:id="512" w:author="rolf" w:date="2020-08-29T21:30:00Z">
        <w:r w:rsidR="00057E19">
          <w:rPr>
            <w:b/>
            <w:bCs/>
            <w:szCs w:val="22"/>
          </w:rPr>
          <w:t>Stacking</w:t>
        </w:r>
        <w:proofErr w:type="spellEnd"/>
        <w:proofErr w:type="gramEnd"/>
        <w:r w:rsidR="00057E19">
          <w:rPr>
            <w:b/>
            <w:bCs/>
            <w:szCs w:val="22"/>
          </w:rPr>
          <w:t>-Rate</w:t>
        </w:r>
      </w:ins>
    </w:p>
    <w:p w14:paraId="0DE4931B" w14:textId="34E1D4A5" w:rsidR="00F51988" w:rsidRPr="002336F2" w:rsidRDefault="00F51988" w:rsidP="002336F2">
      <w:pPr>
        <w:spacing w:before="0"/>
        <w:rPr>
          <w:szCs w:val="22"/>
        </w:rPr>
      </w:pPr>
      <w:r w:rsidRPr="002336F2">
        <w:rPr>
          <w:szCs w:val="22"/>
        </w:rPr>
        <w:t xml:space="preserve">Im nächsten Schritt entscheidet der Benutzer, wie viele </w:t>
      </w:r>
      <w:del w:id="513" w:author="rolf" w:date="2020-08-29T21:30:00Z">
        <w:r w:rsidRPr="002336F2" w:rsidDel="00057E19">
          <w:rPr>
            <w:szCs w:val="22"/>
          </w:rPr>
          <w:delText xml:space="preserve">Rahmen </w:delText>
        </w:r>
      </w:del>
      <w:ins w:id="514" w:author="rolf" w:date="2020-08-29T21:30:00Z">
        <w:r w:rsidR="00057E19">
          <w:rPr>
            <w:szCs w:val="22"/>
          </w:rPr>
          <w:t>Bilder</w:t>
        </w:r>
        <w:r w:rsidR="00057E19" w:rsidRPr="002336F2">
          <w:rPr>
            <w:szCs w:val="22"/>
          </w:rPr>
          <w:t xml:space="preserve"> </w:t>
        </w:r>
      </w:ins>
      <w:r w:rsidRPr="002336F2">
        <w:rPr>
          <w:szCs w:val="22"/>
        </w:rPr>
        <w:t xml:space="preserve">zum </w:t>
      </w:r>
      <w:del w:id="515" w:author="rolf" w:date="2020-08-29T21:30:00Z">
        <w:r w:rsidRPr="002336F2" w:rsidDel="00057E19">
          <w:rPr>
            <w:szCs w:val="22"/>
          </w:rPr>
          <w:delText xml:space="preserve">Stapeln </w:delText>
        </w:r>
      </w:del>
      <w:proofErr w:type="spellStart"/>
      <w:ins w:id="516" w:author="rolf" w:date="2020-08-29T21:30:00Z">
        <w:r w:rsidR="00057E19">
          <w:rPr>
            <w:szCs w:val="22"/>
          </w:rPr>
          <w:t>Stacken</w:t>
        </w:r>
        <w:proofErr w:type="spellEnd"/>
        <w:r w:rsidR="00057E19" w:rsidRPr="002336F2">
          <w:rPr>
            <w:szCs w:val="22"/>
          </w:rPr>
          <w:t xml:space="preserve"> </w:t>
        </w:r>
      </w:ins>
      <w:r w:rsidRPr="002336F2">
        <w:rPr>
          <w:szCs w:val="22"/>
        </w:rPr>
        <w:t xml:space="preserve">verwendet werden. </w:t>
      </w:r>
      <w:del w:id="517" w:author="rolf" w:date="2020-08-29T21:31:00Z">
        <w:r w:rsidRPr="002336F2" w:rsidDel="00057E19">
          <w:rPr>
            <w:szCs w:val="22"/>
          </w:rPr>
          <w:delText xml:space="preserve">Das </w:delText>
        </w:r>
      </w:del>
      <w:ins w:id="518" w:author="rolf" w:date="2020-08-29T21:31:00Z">
        <w:r w:rsidR="00057E19" w:rsidRPr="002336F2">
          <w:rPr>
            <w:szCs w:val="22"/>
          </w:rPr>
          <w:t>D</w:t>
        </w:r>
        <w:r w:rsidR="00057E19">
          <w:rPr>
            <w:szCs w:val="22"/>
          </w:rPr>
          <w:t>ie</w:t>
        </w:r>
        <w:r w:rsidR="00057E19" w:rsidRPr="002336F2">
          <w:rPr>
            <w:szCs w:val="22"/>
          </w:rPr>
          <w:t xml:space="preserve"> </w:t>
        </w:r>
      </w:ins>
      <w:r w:rsidRPr="002336F2">
        <w:rPr>
          <w:szCs w:val="22"/>
        </w:rPr>
        <w:t>GUI öffnet eine Ansicht auf die Szene, in der die Frames entweder nach abnehmender Gesamtqualität oder chronologisch geordnet angezeigt werden</w:t>
      </w:r>
      <w:del w:id="519" w:author="rolf" w:date="2020-08-29T21:31:00Z">
        <w:r w:rsidRPr="002336F2" w:rsidDel="00057E19">
          <w:rPr>
            <w:szCs w:val="22"/>
          </w:rPr>
          <w:delText xml:space="preserve"> können</w:delText>
        </w:r>
      </w:del>
      <w:r w:rsidRPr="002336F2">
        <w:rPr>
          <w:szCs w:val="22"/>
        </w:rPr>
        <w:t xml:space="preserve">. Mit einem horizontalen Schieberegler kann der Benutzer durch alle </w:t>
      </w:r>
      <w:del w:id="520" w:author="rolf" w:date="2020-08-29T21:31:00Z">
        <w:r w:rsidRPr="002336F2" w:rsidDel="00057E19">
          <w:rPr>
            <w:szCs w:val="22"/>
          </w:rPr>
          <w:delText xml:space="preserve">Frames </w:delText>
        </w:r>
      </w:del>
      <w:ins w:id="521" w:author="rolf" w:date="2020-08-29T21:31:00Z">
        <w:r w:rsidR="00057E19">
          <w:rPr>
            <w:szCs w:val="22"/>
          </w:rPr>
          <w:t>Bilder</w:t>
        </w:r>
        <w:r w:rsidR="00057E19" w:rsidRPr="002336F2">
          <w:rPr>
            <w:szCs w:val="22"/>
          </w:rPr>
          <w:t xml:space="preserve"> </w:t>
        </w:r>
      </w:ins>
      <w:r w:rsidRPr="002336F2">
        <w:rPr>
          <w:szCs w:val="22"/>
        </w:rPr>
        <w:t xml:space="preserve">scrollen. Alternativ kann er "Play" / "Stop" drücken, um die </w:t>
      </w:r>
      <w:del w:id="522" w:author="rolf" w:date="2020-08-29T21:31:00Z">
        <w:r w:rsidRPr="002336F2" w:rsidDel="00057E19">
          <w:rPr>
            <w:szCs w:val="22"/>
          </w:rPr>
          <w:delText xml:space="preserve">Frames </w:delText>
        </w:r>
      </w:del>
      <w:ins w:id="523" w:author="rolf" w:date="2020-08-29T21:31:00Z">
        <w:r w:rsidR="00057E19">
          <w:rPr>
            <w:szCs w:val="22"/>
          </w:rPr>
          <w:t>Bilder</w:t>
        </w:r>
        <w:r w:rsidR="00057E19" w:rsidRPr="002336F2">
          <w:rPr>
            <w:szCs w:val="22"/>
          </w:rPr>
          <w:t xml:space="preserve"> </w:t>
        </w:r>
      </w:ins>
      <w:r w:rsidRPr="002336F2">
        <w:rPr>
          <w:szCs w:val="22"/>
        </w:rPr>
        <w:t>als Video anzuzeigen.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4"/>
        <w:gridCol w:w="2208"/>
      </w:tblGrid>
      <w:tr w:rsidR="00733DD4" w:rsidRPr="002336F2" w14:paraId="0D037FEE" w14:textId="77777777" w:rsidTr="00BC59FC">
        <w:tc>
          <w:tcPr>
            <w:tcW w:w="6864" w:type="dxa"/>
          </w:tcPr>
          <w:p w14:paraId="5EBD6A28" w14:textId="54EEBEEF" w:rsidR="00733DD4" w:rsidRPr="002336F2" w:rsidRDefault="00733DD4" w:rsidP="00270212">
            <w:pPr>
              <w:spacing w:before="240" w:after="240"/>
              <w:jc w:val="both"/>
              <w:rPr>
                <w:szCs w:val="22"/>
              </w:rPr>
            </w:pPr>
            <w:r w:rsidRPr="002336F2">
              <w:rPr>
                <w:noProof/>
                <w:szCs w:val="22"/>
                <w:lang w:eastAsia="de-DE"/>
              </w:rPr>
              <w:drawing>
                <wp:inline distT="0" distB="0" distL="0" distR="0" wp14:anchorId="7348F889" wp14:editId="7CEDF542">
                  <wp:extent cx="3781335" cy="2700000"/>
                  <wp:effectExtent l="0" t="0" r="0" b="571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81335" cy="2700000"/>
                          </a:xfrm>
                          <a:prstGeom prst="rect">
                            <a:avLst/>
                          </a:prstGeom>
                          <a:noFill/>
                          <a:ln>
                            <a:noFill/>
                          </a:ln>
                        </pic:spPr>
                      </pic:pic>
                    </a:graphicData>
                  </a:graphic>
                </wp:inline>
              </w:drawing>
            </w:r>
          </w:p>
        </w:tc>
        <w:tc>
          <w:tcPr>
            <w:tcW w:w="2208" w:type="dxa"/>
          </w:tcPr>
          <w:p w14:paraId="239E5A86" w14:textId="4F9F167F" w:rsidR="00733DD4" w:rsidRPr="002336F2" w:rsidRDefault="00733DD4" w:rsidP="002336F2">
            <w:pPr>
              <w:spacing w:before="0"/>
              <w:jc w:val="right"/>
              <w:rPr>
                <w:szCs w:val="22"/>
              </w:rPr>
            </w:pPr>
            <w:r w:rsidRPr="002336F2">
              <w:rPr>
                <w:noProof/>
                <w:szCs w:val="22"/>
                <w:lang w:eastAsia="de-DE"/>
              </w:rPr>
              <w:drawing>
                <wp:inline distT="0" distB="0" distL="0" distR="0" wp14:anchorId="252EEA51" wp14:editId="25AA12D3">
                  <wp:extent cx="1208250" cy="2700000"/>
                  <wp:effectExtent l="0" t="0" r="0" b="571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08250" cy="2700000"/>
                          </a:xfrm>
                          <a:prstGeom prst="rect">
                            <a:avLst/>
                          </a:prstGeom>
                          <a:noFill/>
                          <a:ln>
                            <a:noFill/>
                          </a:ln>
                        </pic:spPr>
                      </pic:pic>
                    </a:graphicData>
                  </a:graphic>
                </wp:inline>
              </w:drawing>
            </w:r>
          </w:p>
        </w:tc>
      </w:tr>
    </w:tbl>
    <w:p w14:paraId="6CC57247" w14:textId="2EDCA22A" w:rsidR="00733DD4" w:rsidRPr="002336F2" w:rsidRDefault="00733DD4" w:rsidP="006C3B58">
      <w:pPr>
        <w:spacing w:before="240"/>
        <w:rPr>
          <w:szCs w:val="22"/>
        </w:rPr>
      </w:pPr>
      <w:r w:rsidRPr="002336F2">
        <w:rPr>
          <w:szCs w:val="22"/>
        </w:rPr>
        <w:t xml:space="preserve">Das Diagramm auf der rechten Seite zeigt die Position des aktuellen </w:t>
      </w:r>
      <w:del w:id="524" w:author="rolf" w:date="2020-08-29T21:31:00Z">
        <w:r w:rsidRPr="002336F2" w:rsidDel="00057E19">
          <w:rPr>
            <w:szCs w:val="22"/>
          </w:rPr>
          <w:delText xml:space="preserve">Rahmens </w:delText>
        </w:r>
      </w:del>
      <w:ins w:id="525" w:author="rolf" w:date="2020-08-29T21:31:00Z">
        <w:r w:rsidR="00057E19">
          <w:rPr>
            <w:szCs w:val="22"/>
          </w:rPr>
          <w:t>Bilds</w:t>
        </w:r>
        <w:r w:rsidR="00057E19" w:rsidRPr="002336F2">
          <w:rPr>
            <w:szCs w:val="22"/>
          </w:rPr>
          <w:t xml:space="preserve"> </w:t>
        </w:r>
      </w:ins>
      <w:r w:rsidRPr="002336F2">
        <w:rPr>
          <w:szCs w:val="22"/>
        </w:rPr>
        <w:t xml:space="preserve">in der ausgewählten Reihenfolge (vertikale Achse) und seine relative Qualität (horizontale Achse). Der schattierte Bereich zeigt den Anteil der zu </w:t>
      </w:r>
      <w:del w:id="526" w:author="rolf" w:date="2020-08-29T21:31:00Z">
        <w:r w:rsidRPr="002336F2" w:rsidDel="00057E19">
          <w:rPr>
            <w:szCs w:val="22"/>
          </w:rPr>
          <w:delText xml:space="preserve">stapelnden </w:delText>
        </w:r>
      </w:del>
      <w:proofErr w:type="spellStart"/>
      <w:ins w:id="527" w:author="rolf" w:date="2020-08-29T21:31:00Z">
        <w:r w:rsidR="00057E19">
          <w:rPr>
            <w:szCs w:val="22"/>
          </w:rPr>
          <w:t>stackenden</w:t>
        </w:r>
        <w:proofErr w:type="spellEnd"/>
        <w:r w:rsidR="00057E19" w:rsidRPr="002336F2">
          <w:rPr>
            <w:szCs w:val="22"/>
          </w:rPr>
          <w:t xml:space="preserve"> </w:t>
        </w:r>
      </w:ins>
      <w:del w:id="528" w:author="rolf" w:date="2020-08-29T21:31:00Z">
        <w:r w:rsidRPr="002336F2" w:rsidDel="00057E19">
          <w:rPr>
            <w:szCs w:val="22"/>
          </w:rPr>
          <w:delText xml:space="preserve">Frames </w:delText>
        </w:r>
      </w:del>
      <w:ins w:id="529" w:author="rolf" w:date="2020-08-29T21:31:00Z">
        <w:r w:rsidR="00057E19">
          <w:rPr>
            <w:szCs w:val="22"/>
          </w:rPr>
          <w:t>Bilder</w:t>
        </w:r>
        <w:r w:rsidR="00057E19" w:rsidRPr="002336F2">
          <w:rPr>
            <w:szCs w:val="22"/>
          </w:rPr>
          <w:t xml:space="preserve"> </w:t>
        </w:r>
      </w:ins>
      <w:r w:rsidRPr="002336F2">
        <w:rPr>
          <w:szCs w:val="22"/>
        </w:rPr>
        <w:t xml:space="preserve">an. Die Stacking-Grenze kann durch Ändern der </w:t>
      </w:r>
      <w:del w:id="530" w:author="rolf" w:date="2020-08-29T21:32:00Z">
        <w:r w:rsidRPr="002336F2" w:rsidDel="00057E19">
          <w:rPr>
            <w:szCs w:val="22"/>
          </w:rPr>
          <w:lastRenderedPageBreak/>
          <w:delText>Eingabe-Editor-Felder für</w:delText>
        </w:r>
      </w:del>
      <w:ins w:id="531" w:author="rolf" w:date="2020-08-29T21:32:00Z">
        <w:r w:rsidR="00057E19">
          <w:rPr>
            <w:szCs w:val="22"/>
          </w:rPr>
          <w:t>Werte in den Feldern</w:t>
        </w:r>
      </w:ins>
      <w:r w:rsidRPr="002336F2">
        <w:rPr>
          <w:szCs w:val="22"/>
        </w:rPr>
        <w:t xml:space="preserve"> </w:t>
      </w:r>
      <w:r w:rsidR="006C3B58">
        <w:rPr>
          <w:szCs w:val="22"/>
        </w:rPr>
        <w:t>“</w:t>
      </w:r>
      <w:proofErr w:type="spellStart"/>
      <w:r w:rsidR="006C3B58">
        <w:rPr>
          <w:szCs w:val="22"/>
        </w:rPr>
        <w:t>Number</w:t>
      </w:r>
      <w:proofErr w:type="spellEnd"/>
      <w:r w:rsidR="006C3B58">
        <w:rPr>
          <w:szCs w:val="22"/>
        </w:rPr>
        <w:t xml:space="preserve"> </w:t>
      </w:r>
      <w:proofErr w:type="spellStart"/>
      <w:r w:rsidR="006C3B58">
        <w:rPr>
          <w:szCs w:val="22"/>
        </w:rPr>
        <w:t>of</w:t>
      </w:r>
      <w:proofErr w:type="spellEnd"/>
      <w:r w:rsidR="006C3B58">
        <w:rPr>
          <w:szCs w:val="22"/>
        </w:rPr>
        <w:t xml:space="preserve"> </w:t>
      </w:r>
      <w:proofErr w:type="spellStart"/>
      <w:r w:rsidR="006C3B58">
        <w:rPr>
          <w:szCs w:val="22"/>
        </w:rPr>
        <w:t>frames</w:t>
      </w:r>
      <w:proofErr w:type="spellEnd"/>
      <w:r w:rsidR="006C3B58">
        <w:rPr>
          <w:szCs w:val="22"/>
        </w:rPr>
        <w:t>”</w:t>
      </w:r>
      <w:ins w:id="532" w:author="rolf" w:date="2020-08-29T21:32:00Z">
        <w:r w:rsidR="00057E19">
          <w:rPr>
            <w:szCs w:val="22"/>
          </w:rPr>
          <w:t xml:space="preserve"> (Anzahl der Bilder)</w:t>
        </w:r>
      </w:ins>
      <w:r w:rsidR="006C3B58">
        <w:rPr>
          <w:szCs w:val="22"/>
        </w:rPr>
        <w:t xml:space="preserve"> </w:t>
      </w:r>
      <w:r w:rsidRPr="002336F2">
        <w:rPr>
          <w:szCs w:val="22"/>
        </w:rPr>
        <w:t xml:space="preserve">oder </w:t>
      </w:r>
      <w:r w:rsidR="006C3B58">
        <w:rPr>
          <w:szCs w:val="22"/>
        </w:rPr>
        <w:t>“</w:t>
      </w:r>
      <w:proofErr w:type="spellStart"/>
      <w:r w:rsidR="006C3B58">
        <w:rPr>
          <w:szCs w:val="22"/>
        </w:rPr>
        <w:t>Percentage</w:t>
      </w:r>
      <w:proofErr w:type="spellEnd"/>
      <w:r w:rsidR="006C3B58">
        <w:rPr>
          <w:szCs w:val="22"/>
        </w:rPr>
        <w:t>”</w:t>
      </w:r>
      <w:ins w:id="533" w:author="rolf" w:date="2020-08-29T21:32:00Z">
        <w:r w:rsidR="00057E19">
          <w:rPr>
            <w:szCs w:val="22"/>
          </w:rPr>
          <w:t xml:space="preserve"> (Prozentsatz)</w:t>
        </w:r>
      </w:ins>
      <w:r w:rsidR="006C3B58">
        <w:rPr>
          <w:szCs w:val="22"/>
        </w:rPr>
        <w:t xml:space="preserve"> </w:t>
      </w:r>
      <w:r w:rsidRPr="002336F2">
        <w:rPr>
          <w:szCs w:val="22"/>
        </w:rPr>
        <w:t>verschoben werden.</w:t>
      </w:r>
    </w:p>
    <w:p w14:paraId="049523E0" w14:textId="593809AF" w:rsidR="00A371B0" w:rsidRPr="002336F2" w:rsidRDefault="006C3B58" w:rsidP="002336F2">
      <w:pPr>
        <w:spacing w:before="0"/>
        <w:rPr>
          <w:szCs w:val="22"/>
        </w:rPr>
      </w:pPr>
      <w:r w:rsidRPr="002336F2">
        <w:rPr>
          <w:szCs w:val="22"/>
        </w:rPr>
        <w:t>Alternativ</w:t>
      </w:r>
      <w:r w:rsidR="00A371B0" w:rsidRPr="002336F2">
        <w:rPr>
          <w:szCs w:val="22"/>
        </w:rPr>
        <w:t xml:space="preserve"> dazu kann durch Drücken der Taste </w:t>
      </w:r>
      <w:r>
        <w:rPr>
          <w:szCs w:val="22"/>
        </w:rPr>
        <w:t xml:space="preserve">“Set limit to current frame” </w:t>
      </w:r>
      <w:r w:rsidR="00A371B0" w:rsidRPr="002336F2">
        <w:rPr>
          <w:szCs w:val="22"/>
        </w:rPr>
        <w:t xml:space="preserve">die Grenze des schattierten Bereichs an die Position des </w:t>
      </w:r>
      <w:ins w:id="534" w:author="rolf" w:date="2020-08-29T21:33:00Z">
        <w:r w:rsidR="00057E19">
          <w:rPr>
            <w:szCs w:val="22"/>
          </w:rPr>
          <w:t xml:space="preserve">gerade </w:t>
        </w:r>
      </w:ins>
      <w:r w:rsidR="00A371B0" w:rsidRPr="002336F2">
        <w:rPr>
          <w:szCs w:val="22"/>
        </w:rPr>
        <w:t xml:space="preserve">angezeigten </w:t>
      </w:r>
      <w:del w:id="535" w:author="rolf" w:date="2020-08-29T21:33:00Z">
        <w:r w:rsidR="00A371B0" w:rsidRPr="002336F2" w:rsidDel="00057E19">
          <w:rPr>
            <w:szCs w:val="22"/>
          </w:rPr>
          <w:delText xml:space="preserve">Rahmens </w:delText>
        </w:r>
      </w:del>
      <w:ins w:id="536" w:author="rolf" w:date="2020-08-29T21:33:00Z">
        <w:r w:rsidR="00057E19">
          <w:rPr>
            <w:szCs w:val="22"/>
          </w:rPr>
          <w:t>Bildes</w:t>
        </w:r>
        <w:r w:rsidR="00057E19" w:rsidRPr="002336F2">
          <w:rPr>
            <w:szCs w:val="22"/>
          </w:rPr>
          <w:t xml:space="preserve"> </w:t>
        </w:r>
      </w:ins>
      <w:r w:rsidR="00A371B0" w:rsidRPr="002336F2">
        <w:rPr>
          <w:szCs w:val="22"/>
        </w:rPr>
        <w:t>verschoben werden. Das Ergebnis ist im Ausschnitt auf der rechten Seite zu sehen.</w:t>
      </w:r>
    </w:p>
    <w:p w14:paraId="12501C2B" w14:textId="3D8356A8" w:rsidR="00964DD9" w:rsidRPr="002336F2" w:rsidRDefault="00964DD9" w:rsidP="002336F2">
      <w:pPr>
        <w:spacing w:before="0"/>
        <w:rPr>
          <w:szCs w:val="22"/>
        </w:rPr>
      </w:pPr>
      <w:r w:rsidRPr="002336F2">
        <w:rPr>
          <w:noProof/>
          <w:szCs w:val="22"/>
          <w:lang w:eastAsia="de-DE"/>
        </w:rPr>
        <w:drawing>
          <wp:anchor distT="0" distB="0" distL="114300" distR="114300" simplePos="0" relativeHeight="251659264" behindDoc="0" locked="0" layoutInCell="1" allowOverlap="1" wp14:anchorId="719A11A3" wp14:editId="68952C46">
            <wp:simplePos x="0" y="0"/>
            <wp:positionH relativeFrom="column">
              <wp:posOffset>45085</wp:posOffset>
            </wp:positionH>
            <wp:positionV relativeFrom="paragraph">
              <wp:posOffset>49530</wp:posOffset>
            </wp:positionV>
            <wp:extent cx="3384000" cy="2414584"/>
            <wp:effectExtent l="0" t="0" r="6985" b="508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84000" cy="24145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36F2">
        <w:rPr>
          <w:szCs w:val="22"/>
        </w:rPr>
        <w:t xml:space="preserve">Durch Setzen des Kontrollkästchens </w:t>
      </w:r>
      <w:r w:rsidR="006C3B58">
        <w:rPr>
          <w:szCs w:val="22"/>
        </w:rPr>
        <w:t xml:space="preserve">“Frame </w:t>
      </w:r>
      <w:proofErr w:type="spellStart"/>
      <w:r w:rsidR="006C3B58">
        <w:rPr>
          <w:szCs w:val="22"/>
        </w:rPr>
        <w:t>ordering</w:t>
      </w:r>
      <w:proofErr w:type="spellEnd"/>
      <w:r w:rsidR="006C3B58">
        <w:rPr>
          <w:szCs w:val="22"/>
        </w:rPr>
        <w:t xml:space="preserve">” </w:t>
      </w:r>
      <w:r w:rsidRPr="002336F2">
        <w:rPr>
          <w:szCs w:val="22"/>
        </w:rPr>
        <w:t xml:space="preserve">können </w:t>
      </w:r>
      <w:del w:id="537" w:author="rolf" w:date="2020-08-29T21:33:00Z">
        <w:r w:rsidRPr="002336F2" w:rsidDel="00057E19">
          <w:rPr>
            <w:szCs w:val="22"/>
          </w:rPr>
          <w:delText xml:space="preserve">Rahmen </w:delText>
        </w:r>
      </w:del>
      <w:ins w:id="538" w:author="rolf" w:date="2020-08-29T21:33:00Z">
        <w:r w:rsidR="00057E19">
          <w:rPr>
            <w:szCs w:val="22"/>
          </w:rPr>
          <w:t>Bilder</w:t>
        </w:r>
        <w:r w:rsidR="00057E19" w:rsidRPr="002336F2">
          <w:rPr>
            <w:szCs w:val="22"/>
          </w:rPr>
          <w:t xml:space="preserve"> </w:t>
        </w:r>
      </w:ins>
      <w:r w:rsidRPr="002336F2">
        <w:rPr>
          <w:szCs w:val="22"/>
        </w:rPr>
        <w:t xml:space="preserve">entweder nach Qualität oder chronologisch geordnet werden. Im letzteren Fall, wie links dargestellt, </w:t>
      </w:r>
      <w:del w:id="539" w:author="rolf" w:date="2020-08-29T21:34:00Z">
        <w:r w:rsidRPr="002336F2" w:rsidDel="00057E19">
          <w:rPr>
            <w:szCs w:val="22"/>
          </w:rPr>
          <w:delText xml:space="preserve">ist </w:delText>
        </w:r>
      </w:del>
      <w:ins w:id="540" w:author="rolf" w:date="2020-08-29T21:34:00Z">
        <w:r w:rsidR="00057E19">
          <w:rPr>
            <w:szCs w:val="22"/>
          </w:rPr>
          <w:t>zeigt</w:t>
        </w:r>
        <w:r w:rsidR="00057E19" w:rsidRPr="002336F2">
          <w:rPr>
            <w:szCs w:val="22"/>
          </w:rPr>
          <w:t xml:space="preserve"> </w:t>
        </w:r>
      </w:ins>
      <w:r w:rsidRPr="002336F2">
        <w:rPr>
          <w:szCs w:val="22"/>
        </w:rPr>
        <w:t xml:space="preserve">die Qualitätsgrafik in der Regel </w:t>
      </w:r>
      <w:del w:id="541" w:author="rolf" w:date="2020-08-29T21:34:00Z">
        <w:r w:rsidRPr="002336F2" w:rsidDel="00057E19">
          <w:rPr>
            <w:szCs w:val="22"/>
          </w:rPr>
          <w:delText xml:space="preserve">recht </w:delText>
        </w:r>
      </w:del>
      <w:del w:id="542" w:author="rolf" w:date="2020-08-29T21:33:00Z">
        <w:r w:rsidRPr="002336F2" w:rsidDel="00057E19">
          <w:rPr>
            <w:szCs w:val="22"/>
          </w:rPr>
          <w:delText>ausgelastet</w:delText>
        </w:r>
      </w:del>
      <w:ins w:id="543" w:author="rolf" w:date="2020-08-29T21:34:00Z">
        <w:r w:rsidR="00057E19">
          <w:rPr>
            <w:szCs w:val="22"/>
          </w:rPr>
          <w:t>viele Ausschläge in beide Richtungen</w:t>
        </w:r>
      </w:ins>
      <w:r w:rsidRPr="002336F2">
        <w:rPr>
          <w:szCs w:val="22"/>
        </w:rPr>
        <w:t>, was auf schnelle</w:t>
      </w:r>
      <w:ins w:id="544" w:author="rolf" w:date="2020-08-29T21:34:00Z">
        <w:r w:rsidR="00057E19">
          <w:rPr>
            <w:szCs w:val="22"/>
          </w:rPr>
          <w:t xml:space="preserve"> </w:t>
        </w:r>
        <w:proofErr w:type="spellStart"/>
        <w:r w:rsidR="00057E19">
          <w:rPr>
            <w:szCs w:val="22"/>
          </w:rPr>
          <w:t>seeingbedingte</w:t>
        </w:r>
      </w:ins>
      <w:proofErr w:type="spellEnd"/>
      <w:r w:rsidRPr="002336F2">
        <w:rPr>
          <w:szCs w:val="22"/>
        </w:rPr>
        <w:t xml:space="preserve"> </w:t>
      </w:r>
      <w:del w:id="545" w:author="rolf" w:date="2020-08-29T21:34:00Z">
        <w:r w:rsidRPr="002336F2" w:rsidDel="00057E19">
          <w:rPr>
            <w:szCs w:val="22"/>
          </w:rPr>
          <w:delText>Q</w:delText>
        </w:r>
      </w:del>
      <w:proofErr w:type="spellStart"/>
      <w:ins w:id="546" w:author="rolf" w:date="2020-08-29T21:34:00Z">
        <w:r w:rsidR="00057E19">
          <w:rPr>
            <w:szCs w:val="22"/>
          </w:rPr>
          <w:t>Q</w:t>
        </w:r>
      </w:ins>
      <w:r w:rsidRPr="002336F2">
        <w:rPr>
          <w:szCs w:val="22"/>
        </w:rPr>
        <w:t>ualitätsschwan</w:t>
      </w:r>
      <w:ins w:id="547" w:author="rolf" w:date="2020-08-29T21:34:00Z">
        <w:r w:rsidR="00057E19">
          <w:rPr>
            <w:szCs w:val="22"/>
          </w:rPr>
          <w:softHyphen/>
        </w:r>
      </w:ins>
      <w:r w:rsidRPr="002336F2">
        <w:rPr>
          <w:szCs w:val="22"/>
        </w:rPr>
        <w:t>kungen</w:t>
      </w:r>
      <w:proofErr w:type="spellEnd"/>
      <w:r w:rsidRPr="002336F2">
        <w:rPr>
          <w:szCs w:val="22"/>
        </w:rPr>
        <w:t xml:space="preserve"> </w:t>
      </w:r>
      <w:del w:id="548" w:author="rolf" w:date="2020-08-29T21:34:00Z">
        <w:r w:rsidRPr="002336F2" w:rsidDel="00057E19">
          <w:rPr>
            <w:szCs w:val="22"/>
          </w:rPr>
          <w:delText xml:space="preserve">durch das Sehen </w:delText>
        </w:r>
      </w:del>
      <w:r w:rsidRPr="002336F2">
        <w:rPr>
          <w:szCs w:val="22"/>
        </w:rPr>
        <w:t>zurück</w:t>
      </w:r>
      <w:ins w:id="549" w:author="rolf" w:date="2020-08-29T21:35:00Z">
        <w:r w:rsidR="00057E19">
          <w:rPr>
            <w:szCs w:val="22"/>
          </w:rPr>
          <w:softHyphen/>
        </w:r>
      </w:ins>
      <w:r w:rsidRPr="002336F2">
        <w:rPr>
          <w:szCs w:val="22"/>
        </w:rPr>
        <w:t>zuführen ist.</w:t>
      </w:r>
    </w:p>
    <w:p w14:paraId="26556302" w14:textId="2D2FE536" w:rsidR="00964DD9" w:rsidRPr="002336F2" w:rsidRDefault="00964DD9" w:rsidP="002336F2">
      <w:pPr>
        <w:spacing w:before="0"/>
        <w:rPr>
          <w:szCs w:val="22"/>
        </w:rPr>
      </w:pPr>
      <w:r w:rsidRPr="002336F2">
        <w:rPr>
          <w:szCs w:val="22"/>
        </w:rPr>
        <w:t xml:space="preserve">Bitte beachten Sie, dass bei chronologischer Anordnung der schattierte Bereich, der die zum </w:t>
      </w:r>
      <w:del w:id="550" w:author="rolf" w:date="2020-08-29T21:35:00Z">
        <w:r w:rsidRPr="002336F2" w:rsidDel="00057E19">
          <w:rPr>
            <w:szCs w:val="22"/>
          </w:rPr>
          <w:delText xml:space="preserve">Stapeln </w:delText>
        </w:r>
      </w:del>
      <w:proofErr w:type="spellStart"/>
      <w:ins w:id="551" w:author="rolf" w:date="2020-08-29T21:35:00Z">
        <w:r w:rsidR="00057E19">
          <w:rPr>
            <w:szCs w:val="22"/>
          </w:rPr>
          <w:t>Stacken</w:t>
        </w:r>
        <w:proofErr w:type="spellEnd"/>
        <w:r w:rsidR="00057E19" w:rsidRPr="002336F2">
          <w:rPr>
            <w:szCs w:val="22"/>
          </w:rPr>
          <w:t xml:space="preserve"> </w:t>
        </w:r>
      </w:ins>
      <w:r w:rsidRPr="002336F2">
        <w:rPr>
          <w:szCs w:val="22"/>
        </w:rPr>
        <w:t xml:space="preserve">verwendeten </w:t>
      </w:r>
      <w:del w:id="552" w:author="rolf" w:date="2020-08-29T21:35:00Z">
        <w:r w:rsidRPr="002336F2" w:rsidDel="00057E19">
          <w:rPr>
            <w:szCs w:val="22"/>
          </w:rPr>
          <w:delText xml:space="preserve">Rahmen </w:delText>
        </w:r>
      </w:del>
      <w:ins w:id="553" w:author="rolf" w:date="2020-08-29T21:35:00Z">
        <w:r w:rsidR="00057E19">
          <w:rPr>
            <w:szCs w:val="22"/>
          </w:rPr>
          <w:t>Bilder</w:t>
        </w:r>
        <w:r w:rsidR="00057E19" w:rsidRPr="002336F2">
          <w:rPr>
            <w:szCs w:val="22"/>
          </w:rPr>
          <w:t xml:space="preserve"> </w:t>
        </w:r>
      </w:ins>
      <w:r w:rsidRPr="002336F2">
        <w:rPr>
          <w:szCs w:val="22"/>
        </w:rPr>
        <w:t>zeigt, vertikal ausgerichtet ist.</w:t>
      </w:r>
    </w:p>
    <w:p w14:paraId="1513E816" w14:textId="0FA10102" w:rsidR="00A371B0" w:rsidRPr="002336F2" w:rsidRDefault="00964DD9" w:rsidP="002336F2">
      <w:pPr>
        <w:spacing w:before="0"/>
        <w:rPr>
          <w:szCs w:val="22"/>
        </w:rPr>
      </w:pPr>
      <w:r w:rsidRPr="002336F2">
        <w:rPr>
          <w:szCs w:val="22"/>
        </w:rPr>
        <w:t xml:space="preserve">Die Auswahl der </w:t>
      </w:r>
      <w:del w:id="554" w:author="rolf" w:date="2020-08-29T21:35:00Z">
        <w:r w:rsidRPr="002336F2" w:rsidDel="00057E19">
          <w:rPr>
            <w:szCs w:val="22"/>
          </w:rPr>
          <w:delText xml:space="preserve">Stapelungsgrenze </w:delText>
        </w:r>
      </w:del>
      <w:proofErr w:type="spellStart"/>
      <w:ins w:id="555" w:author="rolf" w:date="2020-08-29T21:35:00Z">
        <w:r w:rsidR="00057E19">
          <w:rPr>
            <w:szCs w:val="22"/>
          </w:rPr>
          <w:t>Stacking</w:t>
        </w:r>
        <w:proofErr w:type="spellEnd"/>
        <w:r w:rsidR="00057E19">
          <w:rPr>
            <w:szCs w:val="22"/>
          </w:rPr>
          <w:t>-Rate</w:t>
        </w:r>
        <w:r w:rsidR="00057E19" w:rsidRPr="002336F2">
          <w:rPr>
            <w:szCs w:val="22"/>
          </w:rPr>
          <w:t xml:space="preserve"> </w:t>
        </w:r>
      </w:ins>
      <w:r w:rsidRPr="002336F2">
        <w:rPr>
          <w:szCs w:val="22"/>
        </w:rPr>
        <w:t>wird mit "OK" bestätigt.</w:t>
      </w:r>
    </w:p>
    <w:p w14:paraId="54764BA3" w14:textId="1BCD48A3" w:rsidR="00964DD9" w:rsidRPr="002336F2" w:rsidRDefault="00964DD9" w:rsidP="002336F2">
      <w:pPr>
        <w:spacing w:before="0"/>
        <w:rPr>
          <w:b/>
          <w:bCs/>
          <w:szCs w:val="22"/>
        </w:rPr>
      </w:pPr>
      <w:r w:rsidRPr="002336F2">
        <w:rPr>
          <w:b/>
          <w:bCs/>
          <w:szCs w:val="22"/>
        </w:rPr>
        <w:t xml:space="preserve">4.10 Festlegung einer </w:t>
      </w:r>
      <w:ins w:id="556" w:author="rolf" w:date="2020-08-29T21:35:00Z">
        <w:r w:rsidR="00057E19">
          <w:rPr>
            <w:b/>
            <w:bCs/>
            <w:szCs w:val="22"/>
          </w:rPr>
          <w:t>Ausschnitts-</w:t>
        </w:r>
      </w:ins>
      <w:r w:rsidRPr="002336F2">
        <w:rPr>
          <w:b/>
          <w:bCs/>
          <w:szCs w:val="22"/>
        </w:rPr>
        <w:t xml:space="preserve">Region </w:t>
      </w:r>
      <w:del w:id="557" w:author="rolf" w:date="2020-08-29T21:36:00Z">
        <w:r w:rsidRPr="002336F2" w:rsidDel="00057E19">
          <w:rPr>
            <w:b/>
            <w:bCs/>
            <w:szCs w:val="22"/>
          </w:rPr>
          <w:delText xml:space="preserve">von Interesse </w:delText>
        </w:r>
      </w:del>
      <w:r w:rsidRPr="002336F2">
        <w:rPr>
          <w:b/>
          <w:bCs/>
          <w:szCs w:val="22"/>
        </w:rPr>
        <w:t>(ROI)</w:t>
      </w:r>
    </w:p>
    <w:p w14:paraId="54D2F21F" w14:textId="3EDD4A37" w:rsidR="00964DD9" w:rsidRPr="002336F2" w:rsidRDefault="00964DD9" w:rsidP="00AD46C7">
      <w:pPr>
        <w:spacing w:before="240" w:after="240"/>
        <w:rPr>
          <w:szCs w:val="22"/>
        </w:rPr>
      </w:pPr>
      <w:r w:rsidRPr="002336F2">
        <w:rPr>
          <w:noProof/>
          <w:szCs w:val="22"/>
          <w:lang w:eastAsia="de-DE"/>
        </w:rPr>
        <w:drawing>
          <wp:inline distT="0" distB="0" distL="0" distR="0" wp14:anchorId="644041A9" wp14:editId="680C523E">
            <wp:extent cx="5760720" cy="4109085"/>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109085"/>
                    </a:xfrm>
                    <a:prstGeom prst="rect">
                      <a:avLst/>
                    </a:prstGeom>
                    <a:noFill/>
                    <a:ln>
                      <a:noFill/>
                    </a:ln>
                  </pic:spPr>
                </pic:pic>
              </a:graphicData>
            </a:graphic>
          </wp:inline>
        </w:drawing>
      </w:r>
    </w:p>
    <w:p w14:paraId="6A3A2B95" w14:textId="4BCED300" w:rsidR="00964DD9" w:rsidRDefault="00964DD9" w:rsidP="002336F2">
      <w:pPr>
        <w:spacing w:before="0"/>
        <w:rPr>
          <w:szCs w:val="22"/>
        </w:rPr>
      </w:pPr>
      <w:r w:rsidRPr="002336F2">
        <w:rPr>
          <w:szCs w:val="22"/>
        </w:rPr>
        <w:t xml:space="preserve">Optional kann das Stacking auf eine so genannte </w:t>
      </w:r>
      <w:ins w:id="558" w:author="rolf" w:date="2020-08-29T21:36:00Z">
        <w:r w:rsidR="00057E19">
          <w:rPr>
            <w:szCs w:val="22"/>
          </w:rPr>
          <w:t>“</w:t>
        </w:r>
      </w:ins>
      <w:r w:rsidRPr="002336F2">
        <w:rPr>
          <w:szCs w:val="22"/>
        </w:rPr>
        <w:t xml:space="preserve">Region </w:t>
      </w:r>
      <w:proofErr w:type="spellStart"/>
      <w:r w:rsidRPr="002336F2">
        <w:rPr>
          <w:szCs w:val="22"/>
        </w:rPr>
        <w:t>of</w:t>
      </w:r>
      <w:proofErr w:type="spellEnd"/>
      <w:r w:rsidRPr="002336F2">
        <w:rPr>
          <w:szCs w:val="22"/>
        </w:rPr>
        <w:t xml:space="preserve"> Interest</w:t>
      </w:r>
      <w:ins w:id="559" w:author="rolf" w:date="2020-08-29T21:36:00Z">
        <w:r w:rsidR="00057E19">
          <w:rPr>
            <w:szCs w:val="22"/>
          </w:rPr>
          <w:t>”</w:t>
        </w:r>
      </w:ins>
      <w:r w:rsidRPr="002336F2">
        <w:rPr>
          <w:szCs w:val="22"/>
        </w:rPr>
        <w:t xml:space="preserve"> (ROI) beschränkt werden, die kleiner ist als der Schnittpunkt aller Frames. Zur Angabe </w:t>
      </w:r>
      <w:del w:id="560" w:author="rolf" w:date="2020-08-29T21:36:00Z">
        <w:r w:rsidRPr="002336F2" w:rsidDel="00057E19">
          <w:rPr>
            <w:szCs w:val="22"/>
          </w:rPr>
          <w:delText xml:space="preserve">seiner </w:delText>
        </w:r>
      </w:del>
      <w:ins w:id="561" w:author="rolf" w:date="2020-08-29T21:36:00Z">
        <w:r w:rsidR="00057E19">
          <w:rPr>
            <w:szCs w:val="22"/>
          </w:rPr>
          <w:t>ihrer</w:t>
        </w:r>
        <w:r w:rsidR="00057E19" w:rsidRPr="002336F2">
          <w:rPr>
            <w:szCs w:val="22"/>
          </w:rPr>
          <w:t xml:space="preserve"> </w:t>
        </w:r>
      </w:ins>
      <w:r w:rsidRPr="002336F2">
        <w:rPr>
          <w:szCs w:val="22"/>
        </w:rPr>
        <w:t xml:space="preserve">Größe öffnet sich ein Viewer und fordert den Benutzer auf, die ROI als rechteckigen </w:t>
      </w:r>
      <w:del w:id="562" w:author="rolf" w:date="2020-08-29T21:37:00Z">
        <w:r w:rsidRPr="002336F2" w:rsidDel="00057E19">
          <w:rPr>
            <w:szCs w:val="22"/>
          </w:rPr>
          <w:delText xml:space="preserve">Fleck </w:delText>
        </w:r>
      </w:del>
      <w:ins w:id="563" w:author="rolf" w:date="2020-08-29T21:37:00Z">
        <w:r w:rsidR="00057E19">
          <w:rPr>
            <w:szCs w:val="22"/>
          </w:rPr>
          <w:t>Bereich</w:t>
        </w:r>
        <w:r w:rsidR="00057E19" w:rsidRPr="002336F2">
          <w:rPr>
            <w:szCs w:val="22"/>
          </w:rPr>
          <w:t xml:space="preserve"> </w:t>
        </w:r>
      </w:ins>
      <w:r w:rsidRPr="002336F2">
        <w:rPr>
          <w:szCs w:val="22"/>
        </w:rPr>
        <w:t xml:space="preserve">auszuwählen (wie in </w:t>
      </w:r>
      <w:r w:rsidRPr="00057E19">
        <w:rPr>
          <w:szCs w:val="22"/>
          <w:highlight w:val="yellow"/>
          <w:rPrChange w:id="564" w:author="rolf" w:date="2020-08-29T21:37:00Z">
            <w:rPr>
              <w:szCs w:val="22"/>
            </w:rPr>
          </w:rPrChange>
        </w:rPr>
        <w:t>Abschnitt 4</w:t>
      </w:r>
      <w:r w:rsidRPr="002C271F">
        <w:rPr>
          <w:szCs w:val="22"/>
          <w:highlight w:val="yellow"/>
          <w:rPrChange w:id="565" w:author="rolf" w:date="2020-08-29T21:40:00Z">
            <w:rPr>
              <w:szCs w:val="22"/>
            </w:rPr>
          </w:rPrChange>
        </w:rPr>
        <w:t>.</w:t>
      </w:r>
      <w:del w:id="566" w:author="rolf" w:date="2020-08-29T21:40:00Z">
        <w:r w:rsidRPr="002C271F" w:rsidDel="002C271F">
          <w:rPr>
            <w:szCs w:val="22"/>
            <w:highlight w:val="yellow"/>
            <w:rPrChange w:id="567" w:author="rolf" w:date="2020-08-29T21:40:00Z">
              <w:rPr>
                <w:szCs w:val="22"/>
              </w:rPr>
            </w:rPrChange>
          </w:rPr>
          <w:delText xml:space="preserve">7 </w:delText>
        </w:r>
      </w:del>
      <w:ins w:id="568" w:author="rolf" w:date="2020-08-29T21:40:00Z">
        <w:r w:rsidR="002C271F" w:rsidRPr="002C271F">
          <w:rPr>
            <w:szCs w:val="22"/>
            <w:highlight w:val="yellow"/>
            <w:rPrChange w:id="569" w:author="rolf" w:date="2020-08-29T21:40:00Z">
              <w:rPr>
                <w:szCs w:val="22"/>
              </w:rPr>
            </w:rPrChange>
          </w:rPr>
          <w:t>8</w:t>
        </w:r>
        <w:r w:rsidR="002C271F" w:rsidRPr="002336F2">
          <w:rPr>
            <w:szCs w:val="22"/>
          </w:rPr>
          <w:t xml:space="preserve"> </w:t>
        </w:r>
      </w:ins>
      <w:r w:rsidRPr="002336F2">
        <w:rPr>
          <w:szCs w:val="22"/>
        </w:rPr>
        <w:t xml:space="preserve">oben </w:t>
      </w:r>
      <w:r w:rsidRPr="002336F2">
        <w:rPr>
          <w:szCs w:val="22"/>
        </w:rPr>
        <w:lastRenderedPageBreak/>
        <w:t>beschrieben). Die Auswahl der Vollansicht anstelle einer ROI erfolgt durch einfaches Drücken von "OK".</w:t>
      </w:r>
    </w:p>
    <w:p w14:paraId="1D1DE936" w14:textId="77777777" w:rsidR="006C3B58" w:rsidRPr="002336F2" w:rsidRDefault="006C3B58" w:rsidP="002336F2">
      <w:pPr>
        <w:spacing w:before="0"/>
        <w:rPr>
          <w:szCs w:val="22"/>
        </w:rPr>
      </w:pPr>
    </w:p>
    <w:p w14:paraId="5831DB31" w14:textId="106F9864" w:rsidR="00964DD9" w:rsidRPr="002336F2" w:rsidRDefault="00964DD9" w:rsidP="002336F2">
      <w:pPr>
        <w:spacing w:before="0"/>
        <w:rPr>
          <w:b/>
          <w:bCs/>
          <w:szCs w:val="22"/>
        </w:rPr>
      </w:pPr>
      <w:r w:rsidRPr="002336F2">
        <w:rPr>
          <w:b/>
          <w:bCs/>
          <w:szCs w:val="22"/>
        </w:rPr>
        <w:t xml:space="preserve">4.11 </w:t>
      </w:r>
      <w:del w:id="570" w:author="rolf" w:date="2020-08-29T21:40:00Z">
        <w:r w:rsidRPr="002336F2" w:rsidDel="002C271F">
          <w:rPr>
            <w:b/>
            <w:bCs/>
            <w:szCs w:val="22"/>
          </w:rPr>
          <w:delText xml:space="preserve">Ausrichtungspunkte </w:delText>
        </w:r>
      </w:del>
      <w:ins w:id="571" w:author="rolf" w:date="2020-08-29T21:40:00Z">
        <w:r w:rsidR="002C271F">
          <w:rPr>
            <w:b/>
            <w:bCs/>
            <w:szCs w:val="22"/>
          </w:rPr>
          <w:t>Anker</w:t>
        </w:r>
        <w:r w:rsidR="002C271F" w:rsidRPr="002336F2">
          <w:rPr>
            <w:b/>
            <w:bCs/>
            <w:szCs w:val="22"/>
          </w:rPr>
          <w:t xml:space="preserve">punkte </w:t>
        </w:r>
      </w:ins>
      <w:r w:rsidRPr="002336F2">
        <w:rPr>
          <w:b/>
          <w:bCs/>
          <w:szCs w:val="22"/>
        </w:rPr>
        <w:t>auswählen</w:t>
      </w:r>
    </w:p>
    <w:p w14:paraId="53B0B172" w14:textId="3E4447F7" w:rsidR="00964DD9" w:rsidRPr="002336F2" w:rsidRDefault="00964DD9" w:rsidP="002336F2">
      <w:pPr>
        <w:spacing w:before="0"/>
        <w:rPr>
          <w:szCs w:val="22"/>
        </w:rPr>
      </w:pPr>
      <w:r w:rsidRPr="002336F2">
        <w:rPr>
          <w:szCs w:val="22"/>
        </w:rPr>
        <w:t xml:space="preserve">In der nächsten Ansicht werden die </w:t>
      </w:r>
      <w:del w:id="572" w:author="rolf" w:date="2020-08-29T21:40:00Z">
        <w:r w:rsidRPr="002336F2" w:rsidDel="002C271F">
          <w:rPr>
            <w:szCs w:val="22"/>
          </w:rPr>
          <w:delText xml:space="preserve">Ausrichtungspunkte </w:delText>
        </w:r>
      </w:del>
      <w:ins w:id="573" w:author="rolf" w:date="2020-08-29T21:40:00Z">
        <w:r w:rsidR="002C271F">
          <w:rPr>
            <w:szCs w:val="22"/>
          </w:rPr>
          <w:t>Anker</w:t>
        </w:r>
        <w:r w:rsidR="002C271F" w:rsidRPr="002336F2">
          <w:rPr>
            <w:szCs w:val="22"/>
          </w:rPr>
          <w:t xml:space="preserve">punkte </w:t>
        </w:r>
      </w:ins>
      <w:r w:rsidRPr="002336F2">
        <w:rPr>
          <w:szCs w:val="22"/>
        </w:rPr>
        <w:t xml:space="preserve">(APs) ausgewählt, die </w:t>
      </w:r>
      <w:r w:rsidRPr="002C271F">
        <w:rPr>
          <w:szCs w:val="22"/>
          <w:rPrChange w:id="574" w:author="rolf" w:date="2020-08-29T21:41:00Z">
            <w:rPr>
              <w:szCs w:val="22"/>
            </w:rPr>
          </w:rPrChange>
        </w:rPr>
        <w:t xml:space="preserve">zum </w:t>
      </w:r>
      <w:del w:id="575" w:author="rolf" w:date="2020-08-29T21:41:00Z">
        <w:r w:rsidRPr="002C271F" w:rsidDel="002C271F">
          <w:rPr>
            <w:szCs w:val="22"/>
            <w:rPrChange w:id="576" w:author="rolf" w:date="2020-08-29T21:41:00Z">
              <w:rPr>
                <w:szCs w:val="22"/>
                <w:highlight w:val="yellow"/>
              </w:rPr>
            </w:rPrChange>
          </w:rPr>
          <w:delText xml:space="preserve">Entwölben </w:delText>
        </w:r>
      </w:del>
      <w:ins w:id="577" w:author="rolf" w:date="2020-08-29T21:41:00Z">
        <w:r w:rsidR="002C271F" w:rsidRPr="002C271F">
          <w:rPr>
            <w:szCs w:val="22"/>
            <w:rPrChange w:id="578" w:author="rolf" w:date="2020-08-29T21:41:00Z">
              <w:rPr>
                <w:szCs w:val="22"/>
                <w:highlight w:val="yellow"/>
              </w:rPr>
            </w:rPrChange>
          </w:rPr>
          <w:t>Ent</w:t>
        </w:r>
        <w:r w:rsidR="002C271F" w:rsidRPr="002C271F">
          <w:rPr>
            <w:szCs w:val="22"/>
            <w:rPrChange w:id="579" w:author="rolf" w:date="2020-08-29T21:41:00Z">
              <w:rPr>
                <w:szCs w:val="22"/>
              </w:rPr>
            </w:rPrChange>
          </w:rPr>
          <w:t>zerren</w:t>
        </w:r>
        <w:r w:rsidR="002C271F" w:rsidRPr="002336F2">
          <w:rPr>
            <w:szCs w:val="22"/>
          </w:rPr>
          <w:t xml:space="preserve"> </w:t>
        </w:r>
      </w:ins>
      <w:r w:rsidRPr="002336F2">
        <w:rPr>
          <w:szCs w:val="22"/>
        </w:rPr>
        <w:t xml:space="preserve">der einzelnen Bilder verwendet werden. Wieder öffnet sich ein Viewer mit den Bedienelementen rechts und unten. Zunächst zeigt die Ansicht die komplette Szene (wenn eine ROI ausgewählt wurde, ist die Ansicht auf diesen Bereich beschränkt). </w:t>
      </w:r>
      <w:del w:id="580" w:author="rolf" w:date="2020-08-29T21:41:00Z">
        <w:r w:rsidRPr="002336F2" w:rsidDel="002C271F">
          <w:rPr>
            <w:szCs w:val="22"/>
          </w:rPr>
          <w:delText xml:space="preserve">Ausrichtungspunkte </w:delText>
        </w:r>
      </w:del>
      <w:ins w:id="581" w:author="rolf" w:date="2020-08-29T21:41:00Z">
        <w:r w:rsidR="002C271F">
          <w:rPr>
            <w:szCs w:val="22"/>
          </w:rPr>
          <w:t>Anker</w:t>
        </w:r>
        <w:r w:rsidR="002C271F" w:rsidRPr="002336F2">
          <w:rPr>
            <w:szCs w:val="22"/>
          </w:rPr>
          <w:t xml:space="preserve">punkte </w:t>
        </w:r>
      </w:ins>
      <w:r w:rsidRPr="002336F2">
        <w:rPr>
          <w:szCs w:val="22"/>
        </w:rPr>
        <w:t xml:space="preserve">können automatisch generiert oder vom Benutzer individuell </w:t>
      </w:r>
      <w:del w:id="582" w:author="rolf" w:date="2020-08-29T21:41:00Z">
        <w:r w:rsidRPr="002336F2" w:rsidDel="002C271F">
          <w:rPr>
            <w:szCs w:val="22"/>
          </w:rPr>
          <w:delText xml:space="preserve">festgelegt </w:delText>
        </w:r>
      </w:del>
      <w:ins w:id="583" w:author="rolf" w:date="2020-08-29T21:41:00Z">
        <w:r w:rsidR="002C271F">
          <w:rPr>
            <w:szCs w:val="22"/>
          </w:rPr>
          <w:t>gesetzt</w:t>
        </w:r>
        <w:r w:rsidR="002C271F" w:rsidRPr="002336F2">
          <w:rPr>
            <w:szCs w:val="22"/>
          </w:rPr>
          <w:t xml:space="preserve"> </w:t>
        </w:r>
      </w:ins>
      <w:r w:rsidRPr="002336F2">
        <w:rPr>
          <w:szCs w:val="22"/>
        </w:rPr>
        <w:t>werden:</w:t>
      </w:r>
    </w:p>
    <w:p w14:paraId="2A3BE94E" w14:textId="0933E452" w:rsidR="00964DD9" w:rsidRPr="002336F2" w:rsidRDefault="00543A98" w:rsidP="00FE72C7">
      <w:pPr>
        <w:spacing w:before="240" w:after="240"/>
        <w:rPr>
          <w:szCs w:val="22"/>
        </w:rPr>
      </w:pPr>
      <w:r w:rsidRPr="002336F2">
        <w:rPr>
          <w:noProof/>
          <w:szCs w:val="22"/>
          <w:lang w:eastAsia="de-DE"/>
        </w:rPr>
        <w:drawing>
          <wp:inline distT="0" distB="0" distL="0" distR="0" wp14:anchorId="7E9B7052" wp14:editId="02110DA2">
            <wp:extent cx="5047010" cy="3600000"/>
            <wp:effectExtent l="0" t="0" r="1270" b="63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7010" cy="3600000"/>
                    </a:xfrm>
                    <a:prstGeom prst="rect">
                      <a:avLst/>
                    </a:prstGeom>
                    <a:noFill/>
                    <a:ln>
                      <a:noFill/>
                    </a:ln>
                  </pic:spPr>
                </pic:pic>
              </a:graphicData>
            </a:graphic>
          </wp:inline>
        </w:drawing>
      </w:r>
    </w:p>
    <w:p w14:paraId="2D4293FA" w14:textId="0AC79908" w:rsidR="00DB388D" w:rsidRPr="006C3B58" w:rsidRDefault="00DB388D" w:rsidP="006C3B58">
      <w:pPr>
        <w:pStyle w:val="Default"/>
        <w:numPr>
          <w:ilvl w:val="0"/>
          <w:numId w:val="25"/>
        </w:numPr>
        <w:spacing w:before="0" w:after="0"/>
        <w:rPr>
          <w:szCs w:val="22"/>
        </w:rPr>
      </w:pPr>
      <w:r w:rsidRPr="006C3B58">
        <w:rPr>
          <w:szCs w:val="22"/>
        </w:rPr>
        <w:t xml:space="preserve">Um APs automatisch zu erstellen, drücken Sie den Knopf </w:t>
      </w:r>
      <w:r w:rsidR="006C3B58" w:rsidRPr="006C3B58">
        <w:rPr>
          <w:szCs w:val="22"/>
        </w:rPr>
        <w:t xml:space="preserve">“Create AP Grid” </w:t>
      </w:r>
      <w:r w:rsidRPr="006C3B58">
        <w:rPr>
          <w:szCs w:val="22"/>
        </w:rPr>
        <w:t>. Die Größe der einzelnen AP-</w:t>
      </w:r>
      <w:del w:id="584" w:author="rolf" w:date="2020-08-29T21:41:00Z">
        <w:r w:rsidRPr="006C3B58" w:rsidDel="002C271F">
          <w:rPr>
            <w:szCs w:val="22"/>
          </w:rPr>
          <w:delText>Patch-es</w:delText>
        </w:r>
      </w:del>
      <w:ins w:id="585" w:author="rolf" w:date="2020-08-29T21:41:00Z">
        <w:r w:rsidR="002C271F">
          <w:rPr>
            <w:szCs w:val="22"/>
          </w:rPr>
          <w:t>Felder</w:t>
        </w:r>
      </w:ins>
      <w:r w:rsidRPr="006C3B58">
        <w:rPr>
          <w:szCs w:val="22"/>
        </w:rPr>
        <w:t xml:space="preserve"> wird durch Ändern des Schiebereglers </w:t>
      </w:r>
      <w:r w:rsidR="006C3B58" w:rsidRPr="006C3B58">
        <w:rPr>
          <w:szCs w:val="22"/>
        </w:rPr>
        <w:t xml:space="preserve">“Alignment box width” </w:t>
      </w:r>
      <w:r w:rsidRPr="006C3B58">
        <w:rPr>
          <w:szCs w:val="22"/>
        </w:rPr>
        <w:t>auf der rechten Seite gesteuert. Die Schwellenwerte für den Ausschluss von Bereichen, die zu dunkel sind (z.B. Himmelshintergrund) oder zu wenig Struktur enthalten, können durch Verschieben der beiden anderen Schieberegler verändert werden.</w:t>
      </w:r>
    </w:p>
    <w:p w14:paraId="6E33A633" w14:textId="7AF7D940" w:rsidR="00DB388D" w:rsidRPr="006C3B58" w:rsidRDefault="00DB388D" w:rsidP="006C3B58">
      <w:pPr>
        <w:pStyle w:val="Default"/>
        <w:numPr>
          <w:ilvl w:val="0"/>
          <w:numId w:val="25"/>
        </w:numPr>
        <w:spacing w:before="0" w:after="0"/>
        <w:rPr>
          <w:szCs w:val="22"/>
        </w:rPr>
      </w:pPr>
      <w:r w:rsidRPr="006C3B58">
        <w:rPr>
          <w:szCs w:val="22"/>
        </w:rPr>
        <w:t xml:space="preserve">Wurden die Einstellungen der Schieberegler verändert, können sie durch Drücken der Schaltfläche </w:t>
      </w:r>
      <w:r w:rsidR="006C3B58" w:rsidRPr="006C3B58">
        <w:rPr>
          <w:szCs w:val="22"/>
        </w:rPr>
        <w:t>“</w:t>
      </w:r>
      <w:proofErr w:type="spellStart"/>
      <w:r w:rsidR="006C3B58" w:rsidRPr="006C3B58">
        <w:rPr>
          <w:szCs w:val="22"/>
        </w:rPr>
        <w:t>Restore</w:t>
      </w:r>
      <w:proofErr w:type="spellEnd"/>
      <w:r w:rsidR="006C3B58" w:rsidRPr="006C3B58">
        <w:rPr>
          <w:szCs w:val="22"/>
        </w:rPr>
        <w:t xml:space="preserve"> </w:t>
      </w:r>
      <w:proofErr w:type="spellStart"/>
      <w:r w:rsidR="006C3B58" w:rsidRPr="006C3B58">
        <w:rPr>
          <w:szCs w:val="22"/>
        </w:rPr>
        <w:t>standard</w:t>
      </w:r>
      <w:proofErr w:type="spellEnd"/>
      <w:r w:rsidR="006C3B58" w:rsidRPr="006C3B58">
        <w:rPr>
          <w:szCs w:val="22"/>
        </w:rPr>
        <w:t xml:space="preserve"> </w:t>
      </w:r>
      <w:proofErr w:type="spellStart"/>
      <w:r w:rsidR="006C3B58" w:rsidRPr="006C3B58">
        <w:rPr>
          <w:szCs w:val="22"/>
        </w:rPr>
        <w:t>values</w:t>
      </w:r>
      <w:proofErr w:type="spellEnd"/>
      <w:r w:rsidR="006C3B58" w:rsidRPr="006C3B58">
        <w:rPr>
          <w:szCs w:val="22"/>
        </w:rPr>
        <w:t>”</w:t>
      </w:r>
      <w:ins w:id="586" w:author="rolf" w:date="2020-08-29T21:42:00Z">
        <w:r w:rsidR="002C271F">
          <w:rPr>
            <w:szCs w:val="22"/>
          </w:rPr>
          <w:t xml:space="preserve"> </w:t>
        </w:r>
      </w:ins>
      <w:del w:id="587" w:author="rolf" w:date="2020-08-29T21:42:00Z">
        <w:r w:rsidR="006C3B58" w:rsidRPr="006C3B58" w:rsidDel="002C271F">
          <w:rPr>
            <w:szCs w:val="22"/>
          </w:rPr>
          <w:delText xml:space="preserve">. </w:delText>
        </w:r>
      </w:del>
      <w:r w:rsidRPr="006C3B58">
        <w:rPr>
          <w:szCs w:val="22"/>
        </w:rPr>
        <w:t>auf Standardwerte zurückgesetzt werden.</w:t>
      </w:r>
    </w:p>
    <w:p w14:paraId="4E7BDE33" w14:textId="3F1AAA2B" w:rsidR="00DB388D" w:rsidDel="002C271F" w:rsidRDefault="00DB388D" w:rsidP="00372933">
      <w:pPr>
        <w:pStyle w:val="Listenabsatz"/>
        <w:numPr>
          <w:ilvl w:val="0"/>
          <w:numId w:val="4"/>
        </w:numPr>
        <w:spacing w:before="0"/>
        <w:ind w:left="714" w:hanging="357"/>
        <w:rPr>
          <w:del w:id="588" w:author="rolf" w:date="2020-08-29T21:43:00Z"/>
          <w:szCs w:val="22"/>
        </w:rPr>
      </w:pPr>
      <w:r w:rsidRPr="002336F2">
        <w:rPr>
          <w:szCs w:val="22"/>
        </w:rPr>
        <w:t>Nach dem Ändern der Schieberegler-Einstellungen drücken Sie erneut "Create AP Grid", um ein neues AP-Gitter mit den aktuellen Einstellungen zu berechnen.</w:t>
      </w:r>
    </w:p>
    <w:p w14:paraId="7CFF0391" w14:textId="77777777" w:rsidR="00372933" w:rsidRPr="002C271F" w:rsidRDefault="00372933" w:rsidP="002C271F">
      <w:pPr>
        <w:pStyle w:val="Listenabsatz"/>
        <w:numPr>
          <w:ilvl w:val="0"/>
          <w:numId w:val="4"/>
        </w:numPr>
        <w:spacing w:before="0"/>
        <w:ind w:left="714" w:hanging="357"/>
        <w:rPr>
          <w:szCs w:val="22"/>
          <w:rPrChange w:id="589" w:author="rolf" w:date="2020-08-29T21:43:00Z">
            <w:rPr/>
          </w:rPrChange>
        </w:rPr>
        <w:pPrChange w:id="590" w:author="rolf" w:date="2020-08-29T21:43:00Z">
          <w:pPr>
            <w:spacing w:before="0" w:after="0"/>
            <w:ind w:left="357"/>
          </w:pPr>
        </w:pPrChange>
      </w:pPr>
    </w:p>
    <w:p w14:paraId="58529E20" w14:textId="6BE0B9C4" w:rsidR="002C271F" w:rsidRDefault="00DB388D" w:rsidP="002C271F">
      <w:pPr>
        <w:pStyle w:val="Listenabsatz"/>
        <w:numPr>
          <w:ilvl w:val="0"/>
          <w:numId w:val="4"/>
        </w:numPr>
        <w:spacing w:before="0"/>
        <w:ind w:left="714" w:hanging="357"/>
        <w:rPr>
          <w:ins w:id="591" w:author="rolf" w:date="2020-08-29T21:43:00Z"/>
          <w:szCs w:val="22"/>
        </w:rPr>
        <w:pPrChange w:id="592" w:author="rolf" w:date="2020-08-29T21:43:00Z">
          <w:pPr>
            <w:pStyle w:val="Listenabsatz"/>
            <w:numPr>
              <w:numId w:val="5"/>
            </w:numPr>
            <w:ind w:left="1423" w:hanging="357"/>
          </w:pPr>
        </w:pPrChange>
      </w:pPr>
      <w:r w:rsidRPr="00372933">
        <w:rPr>
          <w:szCs w:val="22"/>
        </w:rPr>
        <w:t xml:space="preserve">APs können manuell gelöscht, hinzugefügt und modifiziert werden. Auf diese Weise kann der Benutzer das </w:t>
      </w:r>
      <w:del w:id="593" w:author="rolf" w:date="2020-08-29T21:44:00Z">
        <w:r w:rsidRPr="00372933" w:rsidDel="002C271F">
          <w:rPr>
            <w:szCs w:val="22"/>
          </w:rPr>
          <w:delText xml:space="preserve">Raster </w:delText>
        </w:r>
      </w:del>
      <w:ins w:id="594" w:author="rolf" w:date="2020-08-29T21:44:00Z">
        <w:r w:rsidR="002C271F">
          <w:rPr>
            <w:szCs w:val="22"/>
          </w:rPr>
          <w:t>Gitter</w:t>
        </w:r>
        <w:r w:rsidR="002C271F" w:rsidRPr="00372933">
          <w:rPr>
            <w:szCs w:val="22"/>
          </w:rPr>
          <w:t xml:space="preserve"> </w:t>
        </w:r>
      </w:ins>
      <w:r w:rsidRPr="00372933">
        <w:rPr>
          <w:szCs w:val="22"/>
        </w:rPr>
        <w:t>nach Bedarf anpassen. All diese Manipulationen werden bei gedrückter "</w:t>
      </w:r>
      <w:proofErr w:type="spellStart"/>
      <w:r w:rsidR="00372933">
        <w:rPr>
          <w:szCs w:val="22"/>
        </w:rPr>
        <w:t>C</w:t>
      </w:r>
      <w:r w:rsidRPr="00372933">
        <w:rPr>
          <w:szCs w:val="22"/>
        </w:rPr>
        <w:t>trl</w:t>
      </w:r>
      <w:proofErr w:type="spellEnd"/>
      <w:r w:rsidRPr="00372933">
        <w:rPr>
          <w:szCs w:val="22"/>
        </w:rPr>
        <w:t>"-Taste durchgeführt.</w:t>
      </w:r>
      <w:del w:id="595" w:author="rolf" w:date="2020-08-29T21:43:00Z">
        <w:r w:rsidRPr="00372933" w:rsidDel="002C271F">
          <w:rPr>
            <w:szCs w:val="22"/>
          </w:rPr>
          <w:br/>
        </w:r>
      </w:del>
    </w:p>
    <w:p w14:paraId="601E397C" w14:textId="7489180D" w:rsidR="00DB388D" w:rsidRPr="00372933" w:rsidRDefault="00DB388D" w:rsidP="00372933">
      <w:pPr>
        <w:pStyle w:val="Listenabsatz"/>
        <w:numPr>
          <w:ilvl w:val="0"/>
          <w:numId w:val="5"/>
        </w:numPr>
        <w:ind w:left="1423" w:hanging="357"/>
        <w:rPr>
          <w:szCs w:val="22"/>
        </w:rPr>
      </w:pPr>
      <w:r w:rsidRPr="00372933">
        <w:rPr>
          <w:szCs w:val="22"/>
        </w:rPr>
        <w:t>Um einen AP zu löschen, platzieren Sie den Mauszeiger in der Nähe seiner Mitte (roter Punkt) und drücken Sie die rechte Maustaste.</w:t>
      </w:r>
    </w:p>
    <w:p w14:paraId="029020BE" w14:textId="66A7E10B" w:rsidR="00DB388D" w:rsidRPr="002336F2" w:rsidRDefault="00DB388D" w:rsidP="002336F2">
      <w:pPr>
        <w:pStyle w:val="Listenabsatz"/>
        <w:numPr>
          <w:ilvl w:val="0"/>
          <w:numId w:val="5"/>
        </w:numPr>
        <w:spacing w:before="0"/>
        <w:rPr>
          <w:szCs w:val="22"/>
        </w:rPr>
      </w:pPr>
      <w:r w:rsidRPr="002336F2">
        <w:rPr>
          <w:szCs w:val="22"/>
        </w:rPr>
        <w:t xml:space="preserve">Um eine ganze AP-Region zu löschen, öffnen Sie einen rechteckigen </w:t>
      </w:r>
      <w:del w:id="596" w:author="rolf" w:date="2020-08-29T21:44:00Z">
        <w:r w:rsidRPr="002336F2" w:rsidDel="002C271F">
          <w:rPr>
            <w:szCs w:val="22"/>
          </w:rPr>
          <w:delText>Fleck</w:delText>
        </w:r>
      </w:del>
      <w:ins w:id="597" w:author="rolf" w:date="2020-08-29T21:44:00Z">
        <w:r w:rsidR="002C271F">
          <w:rPr>
            <w:szCs w:val="22"/>
          </w:rPr>
          <w:t>Bereich</w:t>
        </w:r>
      </w:ins>
      <w:r w:rsidRPr="002336F2">
        <w:rPr>
          <w:szCs w:val="22"/>
        </w:rPr>
        <w:t>, indem Sie die Maus bewegen, während Sie die rechte Maustaste gedrückt halten</w:t>
      </w:r>
      <w:del w:id="598" w:author="rolf" w:date="2020-08-29T21:45:00Z">
        <w:r w:rsidRPr="002336F2" w:rsidDel="002C271F">
          <w:rPr>
            <w:szCs w:val="22"/>
          </w:rPr>
          <w:delText>, und drücken Sie die rechte Maustaste</w:delText>
        </w:r>
      </w:del>
      <w:r w:rsidRPr="002336F2">
        <w:rPr>
          <w:szCs w:val="22"/>
        </w:rPr>
        <w:t>. Wenn die Taste losgelassen wird, werden alle APs in dem Patch entfernt.</w:t>
      </w:r>
    </w:p>
    <w:p w14:paraId="743F716A" w14:textId="5D727CC1" w:rsidR="0094771F" w:rsidRPr="002336F2" w:rsidRDefault="00DB388D" w:rsidP="00372933">
      <w:pPr>
        <w:pStyle w:val="Listenabsatz"/>
        <w:numPr>
          <w:ilvl w:val="0"/>
          <w:numId w:val="5"/>
        </w:numPr>
        <w:spacing w:before="0"/>
        <w:rPr>
          <w:szCs w:val="22"/>
        </w:rPr>
      </w:pPr>
      <w:r w:rsidRPr="002336F2">
        <w:rPr>
          <w:szCs w:val="22"/>
        </w:rPr>
        <w:lastRenderedPageBreak/>
        <w:t>Um einen AP zu verschieben, drücken Sie die linke Maustaste auf einem AP und</w:t>
      </w:r>
      <w:r w:rsidR="00FE72C7">
        <w:rPr>
          <w:szCs w:val="22"/>
        </w:rPr>
        <w:t xml:space="preserve"> </w:t>
      </w:r>
      <w:r w:rsidRPr="002336F2">
        <w:rPr>
          <w:szCs w:val="22"/>
        </w:rPr>
        <w:t>ziehen Sie den AP mit der Maus an die neue Position.</w:t>
      </w:r>
      <w:r w:rsidRPr="002336F2">
        <w:rPr>
          <w:szCs w:val="22"/>
        </w:rPr>
        <w:br/>
      </w:r>
    </w:p>
    <w:p w14:paraId="4131CC11" w14:textId="0C879E40" w:rsidR="0094771F" w:rsidRPr="002336F2" w:rsidRDefault="0094771F" w:rsidP="002336F2">
      <w:pPr>
        <w:pStyle w:val="Listenabsatz"/>
        <w:numPr>
          <w:ilvl w:val="1"/>
          <w:numId w:val="4"/>
        </w:numPr>
        <w:spacing w:before="0"/>
        <w:rPr>
          <w:szCs w:val="22"/>
        </w:rPr>
      </w:pPr>
      <w:r w:rsidRPr="002336F2">
        <w:rPr>
          <w:szCs w:val="22"/>
        </w:rPr>
        <w:t>Um die Größe eines AP-</w:t>
      </w:r>
      <w:del w:id="599" w:author="rolf" w:date="2020-08-29T21:46:00Z">
        <w:r w:rsidRPr="002336F2" w:rsidDel="002C271F">
          <w:rPr>
            <w:szCs w:val="22"/>
          </w:rPr>
          <w:delText xml:space="preserve">Pflasters </w:delText>
        </w:r>
      </w:del>
      <w:ins w:id="600" w:author="rolf" w:date="2020-08-29T21:46:00Z">
        <w:r w:rsidR="002C271F">
          <w:rPr>
            <w:szCs w:val="22"/>
          </w:rPr>
          <w:t>Feldes</w:t>
        </w:r>
        <w:r w:rsidR="002C271F" w:rsidRPr="002336F2">
          <w:rPr>
            <w:szCs w:val="22"/>
          </w:rPr>
          <w:t xml:space="preserve"> </w:t>
        </w:r>
      </w:ins>
      <w:r w:rsidRPr="002336F2">
        <w:rPr>
          <w:szCs w:val="22"/>
        </w:rPr>
        <w:t xml:space="preserve">zu ändern, bewegen Sie die Maus in die Nähe des AP-Zentrums und </w:t>
      </w:r>
      <w:del w:id="601" w:author="rolf" w:date="2020-08-29T21:46:00Z">
        <w:r w:rsidRPr="002336F2" w:rsidDel="002C271F">
          <w:rPr>
            <w:szCs w:val="22"/>
          </w:rPr>
          <w:delText xml:space="preserve">verwenden </w:delText>
        </w:r>
      </w:del>
      <w:ins w:id="602" w:author="rolf" w:date="2020-08-29T21:46:00Z">
        <w:r w:rsidR="002C271F">
          <w:rPr>
            <w:szCs w:val="22"/>
          </w:rPr>
          <w:t>drehen</w:t>
        </w:r>
        <w:r w:rsidR="002C271F" w:rsidRPr="002336F2">
          <w:rPr>
            <w:szCs w:val="22"/>
          </w:rPr>
          <w:t xml:space="preserve"> </w:t>
        </w:r>
      </w:ins>
      <w:r w:rsidRPr="002336F2">
        <w:rPr>
          <w:szCs w:val="22"/>
        </w:rPr>
        <w:t xml:space="preserve">Sie </w:t>
      </w:r>
      <w:del w:id="603" w:author="rolf" w:date="2020-08-29T21:46:00Z">
        <w:r w:rsidRPr="002336F2" w:rsidDel="002C271F">
          <w:rPr>
            <w:szCs w:val="22"/>
          </w:rPr>
          <w:delText xml:space="preserve">das </w:delText>
        </w:r>
      </w:del>
      <w:ins w:id="604" w:author="rolf" w:date="2020-08-29T21:46:00Z">
        <w:r w:rsidR="002C271F">
          <w:rPr>
            <w:szCs w:val="22"/>
          </w:rPr>
          <w:t>am</w:t>
        </w:r>
        <w:r w:rsidR="002C271F" w:rsidRPr="002336F2">
          <w:rPr>
            <w:szCs w:val="22"/>
          </w:rPr>
          <w:t xml:space="preserve"> </w:t>
        </w:r>
      </w:ins>
      <w:r w:rsidRPr="002336F2">
        <w:rPr>
          <w:szCs w:val="22"/>
        </w:rPr>
        <w:t>Scrollrad, um die Größe zu ändern.</w:t>
      </w:r>
    </w:p>
    <w:p w14:paraId="6D6FC5AB" w14:textId="77777777" w:rsidR="00372933" w:rsidRDefault="0094771F" w:rsidP="00372933">
      <w:pPr>
        <w:pStyle w:val="Listenabsatz"/>
        <w:numPr>
          <w:ilvl w:val="1"/>
          <w:numId w:val="4"/>
        </w:numPr>
        <w:spacing w:before="0"/>
        <w:rPr>
          <w:szCs w:val="22"/>
        </w:rPr>
      </w:pPr>
      <w:r w:rsidRPr="00372933">
        <w:rPr>
          <w:szCs w:val="22"/>
        </w:rPr>
        <w:t>Um einen AP hinzuzufügen, klicken Sie mit der linken Maustaste auf die gewünschte Stelle. Dort wird ein AP mit (zunächst) der Standardgröße (siehe Schieberegler rechts) erstellt.</w:t>
      </w:r>
    </w:p>
    <w:p w14:paraId="2324BD74" w14:textId="1296629C" w:rsidR="0094771F" w:rsidRPr="00372933" w:rsidRDefault="0094771F" w:rsidP="00372933">
      <w:pPr>
        <w:pStyle w:val="Default"/>
        <w:numPr>
          <w:ilvl w:val="0"/>
          <w:numId w:val="4"/>
        </w:numPr>
        <w:rPr>
          <w:szCs w:val="22"/>
        </w:rPr>
      </w:pPr>
      <w:r w:rsidRPr="00372933">
        <w:rPr>
          <w:szCs w:val="22"/>
        </w:rPr>
        <w:t xml:space="preserve">Alle diese AP-Operationen können durch Drücken der Tasten </w:t>
      </w:r>
      <w:r w:rsidR="00372933" w:rsidRPr="00372933">
        <w:rPr>
          <w:szCs w:val="22"/>
        </w:rPr>
        <w:t xml:space="preserve">“Undo” </w:t>
      </w:r>
      <w:r w:rsidRPr="00372933">
        <w:rPr>
          <w:szCs w:val="22"/>
        </w:rPr>
        <w:t xml:space="preserve">oder </w:t>
      </w:r>
      <w:r w:rsidR="00372933" w:rsidRPr="00372933">
        <w:rPr>
          <w:szCs w:val="22"/>
        </w:rPr>
        <w:t>“Redo”.</w:t>
      </w:r>
      <w:r w:rsidRPr="00372933">
        <w:rPr>
          <w:szCs w:val="22"/>
        </w:rPr>
        <w:t xml:space="preserve"> rückgängig gemacht werden. Die Größe des Undo-Stapels ist unbegrenzt. Und wie bei allen anderen PSS-Viewern wird auch hier das Zoomen und Schwenken unterstützt.</w:t>
      </w:r>
    </w:p>
    <w:p w14:paraId="6B9476E2" w14:textId="2BF74AAC" w:rsidR="00DB388D" w:rsidRPr="002336F2" w:rsidRDefault="0094771F" w:rsidP="002336F2">
      <w:pPr>
        <w:pStyle w:val="Listenabsatz"/>
        <w:numPr>
          <w:ilvl w:val="0"/>
          <w:numId w:val="4"/>
        </w:numPr>
        <w:spacing w:before="0"/>
        <w:rPr>
          <w:szCs w:val="22"/>
        </w:rPr>
      </w:pPr>
      <w:r w:rsidRPr="002336F2">
        <w:rPr>
          <w:szCs w:val="22"/>
        </w:rPr>
        <w:t xml:space="preserve">Es ist nicht erforderlich, dass die APs das Objekt vollständig abdecken. Wenn das Objekt durch ein Loch im AP-Gitter "hindurchscheint", hat dies Konsequenzen für das </w:t>
      </w:r>
      <w:del w:id="605" w:author="rolf" w:date="2020-08-29T21:47:00Z">
        <w:r w:rsidRPr="002336F2" w:rsidDel="002C271F">
          <w:rPr>
            <w:szCs w:val="22"/>
          </w:rPr>
          <w:delText xml:space="preserve">gestapelte </w:delText>
        </w:r>
      </w:del>
      <w:proofErr w:type="spellStart"/>
      <w:ins w:id="606" w:author="rolf" w:date="2020-08-29T21:47:00Z">
        <w:r w:rsidR="002C271F" w:rsidRPr="002336F2">
          <w:rPr>
            <w:szCs w:val="22"/>
          </w:rPr>
          <w:t>g</w:t>
        </w:r>
        <w:r w:rsidR="002C271F">
          <w:rPr>
            <w:szCs w:val="22"/>
          </w:rPr>
          <w:t>estackte</w:t>
        </w:r>
        <w:proofErr w:type="spellEnd"/>
        <w:r w:rsidR="002C271F">
          <w:rPr>
            <w:szCs w:val="22"/>
          </w:rPr>
          <w:t xml:space="preserve"> </w:t>
        </w:r>
      </w:ins>
      <w:r w:rsidRPr="002336F2">
        <w:rPr>
          <w:szCs w:val="22"/>
        </w:rPr>
        <w:t>Bild in diesem Bereich:</w:t>
      </w:r>
    </w:p>
    <w:p w14:paraId="118A60FF" w14:textId="78B7FA84" w:rsidR="0082285E" w:rsidRPr="002336F2" w:rsidRDefault="0082285E" w:rsidP="002336F2">
      <w:pPr>
        <w:pStyle w:val="Listenabsatz"/>
        <w:numPr>
          <w:ilvl w:val="1"/>
          <w:numId w:val="4"/>
        </w:numPr>
        <w:spacing w:before="0"/>
        <w:rPr>
          <w:szCs w:val="22"/>
        </w:rPr>
      </w:pPr>
      <w:r w:rsidRPr="002336F2">
        <w:rPr>
          <w:szCs w:val="22"/>
        </w:rPr>
        <w:t>An dieser Stelle gibt es keine Korrektur für lokale Bildverzerrungen. Nur die globale Bildverschiebung wird korrigiert.</w:t>
      </w:r>
    </w:p>
    <w:p w14:paraId="3C7DED09" w14:textId="70FB3121" w:rsidR="0082285E" w:rsidRPr="002336F2" w:rsidRDefault="0082285E" w:rsidP="002336F2">
      <w:pPr>
        <w:pStyle w:val="Listenabsatz"/>
        <w:numPr>
          <w:ilvl w:val="1"/>
          <w:numId w:val="4"/>
        </w:numPr>
        <w:spacing w:before="0"/>
        <w:rPr>
          <w:szCs w:val="22"/>
        </w:rPr>
      </w:pPr>
      <w:r w:rsidRPr="002336F2">
        <w:rPr>
          <w:szCs w:val="22"/>
        </w:rPr>
        <w:t xml:space="preserve">Die Menge der </w:t>
      </w:r>
      <w:del w:id="607" w:author="rolf" w:date="2020-08-29T21:47:00Z">
        <w:r w:rsidRPr="002336F2" w:rsidDel="002C271F">
          <w:rPr>
            <w:szCs w:val="22"/>
          </w:rPr>
          <w:delText xml:space="preserve">gestapelten </w:delText>
        </w:r>
      </w:del>
      <w:proofErr w:type="spellStart"/>
      <w:ins w:id="608" w:author="rolf" w:date="2020-08-29T21:47:00Z">
        <w:r w:rsidR="002C271F">
          <w:rPr>
            <w:szCs w:val="22"/>
          </w:rPr>
          <w:t>gestackten</w:t>
        </w:r>
        <w:proofErr w:type="spellEnd"/>
        <w:r w:rsidR="002C271F" w:rsidRPr="002336F2">
          <w:rPr>
            <w:szCs w:val="22"/>
          </w:rPr>
          <w:t xml:space="preserve"> </w:t>
        </w:r>
      </w:ins>
      <w:r w:rsidRPr="002336F2">
        <w:rPr>
          <w:szCs w:val="22"/>
        </w:rPr>
        <w:t>Einzelbilder wird auf der Grundlage der globalen Bildqualität berechnet, nicht auf der Grundlage der lokalen Schärfe.</w:t>
      </w:r>
    </w:p>
    <w:p w14:paraId="6CF384DD" w14:textId="0AA558F6" w:rsidR="00B5387F" w:rsidRPr="002336F2" w:rsidRDefault="00B5387F" w:rsidP="002336F2">
      <w:pPr>
        <w:spacing w:before="0"/>
        <w:ind w:firstLine="708"/>
        <w:rPr>
          <w:szCs w:val="22"/>
        </w:rPr>
      </w:pPr>
      <w:r w:rsidRPr="002336F2">
        <w:rPr>
          <w:szCs w:val="22"/>
        </w:rPr>
        <w:t>Im Allgemeinen führt dies zu einer geringeren Auflösung in diesen Bereichen.</w:t>
      </w:r>
    </w:p>
    <w:p w14:paraId="7F749C97" w14:textId="5AA9B941" w:rsidR="00B5387F" w:rsidRPr="002336F2" w:rsidRDefault="00DE17CA" w:rsidP="002336F2">
      <w:pPr>
        <w:spacing w:before="0"/>
        <w:rPr>
          <w:szCs w:val="22"/>
        </w:rPr>
      </w:pPr>
      <w:r w:rsidRPr="002336F2">
        <w:rPr>
          <w:szCs w:val="22"/>
        </w:rPr>
        <w:t xml:space="preserve">Die optimale AP-Größe hängt sehr stark von der Qualität der Eingabedaten ab. Wenn </w:t>
      </w:r>
      <w:del w:id="609" w:author="rolf" w:date="2020-08-29T21:47:00Z">
        <w:r w:rsidRPr="002336F2" w:rsidDel="002C271F">
          <w:rPr>
            <w:szCs w:val="22"/>
          </w:rPr>
          <w:delText xml:space="preserve">Frames </w:delText>
        </w:r>
      </w:del>
      <w:ins w:id="610" w:author="rolf" w:date="2020-08-29T21:47:00Z">
        <w:r w:rsidR="002C271F">
          <w:rPr>
            <w:szCs w:val="22"/>
          </w:rPr>
          <w:t>Bilder</w:t>
        </w:r>
        <w:r w:rsidR="002C271F" w:rsidRPr="002336F2">
          <w:rPr>
            <w:szCs w:val="22"/>
          </w:rPr>
          <w:t xml:space="preserve"> </w:t>
        </w:r>
      </w:ins>
      <w:r w:rsidRPr="002336F2">
        <w:rPr>
          <w:szCs w:val="22"/>
        </w:rPr>
        <w:t>sehr wenig lokalen Kontrast aufweisen, führen größere AP-</w:t>
      </w:r>
      <w:del w:id="611" w:author="rolf" w:date="2020-08-29T21:47:00Z">
        <w:r w:rsidRPr="002336F2" w:rsidDel="002C271F">
          <w:rPr>
            <w:szCs w:val="22"/>
          </w:rPr>
          <w:delText xml:space="preserve">Patches </w:delText>
        </w:r>
      </w:del>
      <w:ins w:id="612" w:author="rolf" w:date="2020-08-29T21:47:00Z">
        <w:r w:rsidR="002C271F">
          <w:rPr>
            <w:szCs w:val="22"/>
          </w:rPr>
          <w:t>Felder</w:t>
        </w:r>
        <w:r w:rsidR="002C271F" w:rsidRPr="002336F2">
          <w:rPr>
            <w:szCs w:val="22"/>
          </w:rPr>
          <w:t xml:space="preserve"> </w:t>
        </w:r>
      </w:ins>
      <w:r w:rsidRPr="002336F2">
        <w:rPr>
          <w:szCs w:val="22"/>
        </w:rPr>
        <w:t xml:space="preserve">zu besseren Ergebnissen. Wenn die Auflösung sehr gut ist, aber die seeingbedingte Verzerrung stark ist, sind kleine AP-Felder besser. Die beste Vorgehensweise ist, mit verschiedenen AP-Größen zu experimentieren, beginnend mit einem etwas größeren Wert (z.B. 100 Pixel), und kleinere Größen auszuprobieren, bis sich die Qualität des </w:t>
      </w:r>
      <w:del w:id="613" w:author="rolf" w:date="2020-08-29T21:48:00Z">
        <w:r w:rsidRPr="002336F2" w:rsidDel="002C271F">
          <w:rPr>
            <w:szCs w:val="22"/>
          </w:rPr>
          <w:delText xml:space="preserve">gestapelten </w:delText>
        </w:r>
      </w:del>
      <w:proofErr w:type="spellStart"/>
      <w:ins w:id="614" w:author="rolf" w:date="2020-08-29T21:48:00Z">
        <w:r w:rsidR="002C271F">
          <w:rPr>
            <w:szCs w:val="22"/>
          </w:rPr>
          <w:t>gestackten</w:t>
        </w:r>
        <w:proofErr w:type="spellEnd"/>
        <w:r w:rsidR="002C271F" w:rsidRPr="002336F2">
          <w:rPr>
            <w:szCs w:val="22"/>
          </w:rPr>
          <w:t xml:space="preserve"> </w:t>
        </w:r>
      </w:ins>
      <w:r w:rsidRPr="002336F2">
        <w:rPr>
          <w:szCs w:val="22"/>
        </w:rPr>
        <w:t>Bildes nicht weiter verbessert.</w:t>
      </w:r>
    </w:p>
    <w:p w14:paraId="6354B9AF" w14:textId="0A35D49A" w:rsidR="00123430" w:rsidRPr="002336F2" w:rsidRDefault="00123430" w:rsidP="002336F2">
      <w:pPr>
        <w:spacing w:before="0"/>
        <w:rPr>
          <w:b/>
          <w:bCs/>
          <w:szCs w:val="22"/>
        </w:rPr>
      </w:pPr>
      <w:r w:rsidRPr="002336F2">
        <w:rPr>
          <w:b/>
          <w:bCs/>
          <w:szCs w:val="22"/>
        </w:rPr>
        <w:t xml:space="preserve">4.12 </w:t>
      </w:r>
      <w:del w:id="615" w:author="rolf" w:date="2020-08-29T21:48:00Z">
        <w:r w:rsidRPr="002336F2" w:rsidDel="002C271F">
          <w:rPr>
            <w:b/>
            <w:bCs/>
            <w:szCs w:val="22"/>
          </w:rPr>
          <w:delText>Rahmenstapelung</w:delText>
        </w:r>
      </w:del>
      <w:proofErr w:type="spellStart"/>
      <w:ins w:id="616" w:author="rolf" w:date="2020-08-29T21:48:00Z">
        <w:r w:rsidR="002C271F">
          <w:rPr>
            <w:b/>
            <w:bCs/>
            <w:szCs w:val="22"/>
          </w:rPr>
          <w:t>Stacking</w:t>
        </w:r>
        <w:proofErr w:type="spellEnd"/>
        <w:r w:rsidR="002C271F">
          <w:rPr>
            <w:b/>
            <w:bCs/>
            <w:szCs w:val="22"/>
          </w:rPr>
          <w:t xml:space="preserve"> der Bilder</w:t>
        </w:r>
      </w:ins>
    </w:p>
    <w:p w14:paraId="0AD384DA" w14:textId="6EC9A176" w:rsidR="00DE17CA" w:rsidRPr="002336F2" w:rsidRDefault="00123430" w:rsidP="002336F2">
      <w:pPr>
        <w:spacing w:before="0"/>
        <w:rPr>
          <w:szCs w:val="22"/>
        </w:rPr>
      </w:pPr>
      <w:r w:rsidRPr="002336F2">
        <w:rPr>
          <w:szCs w:val="22"/>
        </w:rPr>
        <w:t xml:space="preserve">Wenn die AP-Auswahl abgeschlossen ist, hat PSS alle Informationen gesammelt, die es zum </w:t>
      </w:r>
      <w:del w:id="617" w:author="rolf" w:date="2020-08-29T21:48:00Z">
        <w:r w:rsidRPr="002336F2" w:rsidDel="002C271F">
          <w:rPr>
            <w:szCs w:val="22"/>
          </w:rPr>
          <w:delText xml:space="preserve">Stapeln </w:delText>
        </w:r>
      </w:del>
      <w:proofErr w:type="spellStart"/>
      <w:ins w:id="618" w:author="rolf" w:date="2020-08-29T21:48:00Z">
        <w:r w:rsidR="002C271F">
          <w:rPr>
            <w:szCs w:val="22"/>
          </w:rPr>
          <w:t>Stacken</w:t>
        </w:r>
        <w:proofErr w:type="spellEnd"/>
        <w:r w:rsidR="002C271F" w:rsidRPr="002336F2">
          <w:rPr>
            <w:szCs w:val="22"/>
          </w:rPr>
          <w:t xml:space="preserve"> </w:t>
        </w:r>
      </w:ins>
      <w:r w:rsidRPr="002336F2">
        <w:rPr>
          <w:szCs w:val="22"/>
        </w:rPr>
        <w:t xml:space="preserve">der </w:t>
      </w:r>
      <w:del w:id="619" w:author="rolf" w:date="2020-08-29T21:48:00Z">
        <w:r w:rsidRPr="002336F2" w:rsidDel="002C271F">
          <w:rPr>
            <w:szCs w:val="22"/>
          </w:rPr>
          <w:delText xml:space="preserve">Frames </w:delText>
        </w:r>
      </w:del>
      <w:ins w:id="620" w:author="rolf" w:date="2020-08-29T21:48:00Z">
        <w:r w:rsidR="002C271F">
          <w:rPr>
            <w:szCs w:val="22"/>
          </w:rPr>
          <w:t>Bilder</w:t>
        </w:r>
        <w:r w:rsidR="002C271F" w:rsidRPr="002336F2">
          <w:rPr>
            <w:szCs w:val="22"/>
          </w:rPr>
          <w:t xml:space="preserve"> </w:t>
        </w:r>
      </w:ins>
      <w:r w:rsidRPr="002336F2">
        <w:rPr>
          <w:szCs w:val="22"/>
        </w:rPr>
        <w:t xml:space="preserve">benötigt. Zunächst identifiziert </w:t>
      </w:r>
      <w:del w:id="621" w:author="rolf" w:date="2020-08-29T21:48:00Z">
        <w:r w:rsidRPr="002336F2" w:rsidDel="002C271F">
          <w:rPr>
            <w:szCs w:val="22"/>
          </w:rPr>
          <w:delText xml:space="preserve">es </w:delText>
        </w:r>
      </w:del>
      <w:ins w:id="622" w:author="rolf" w:date="2020-08-29T21:48:00Z">
        <w:r w:rsidR="002C271F">
          <w:rPr>
            <w:szCs w:val="22"/>
          </w:rPr>
          <w:t>das Programm</w:t>
        </w:r>
        <w:r w:rsidR="002C271F" w:rsidRPr="002336F2">
          <w:rPr>
            <w:szCs w:val="22"/>
          </w:rPr>
          <w:t xml:space="preserve"> </w:t>
        </w:r>
      </w:ins>
      <w:del w:id="623" w:author="rolf" w:date="2020-08-29T21:48:00Z">
        <w:r w:rsidRPr="002336F2" w:rsidDel="002C271F">
          <w:rPr>
            <w:szCs w:val="22"/>
          </w:rPr>
          <w:delText xml:space="preserve">bei </w:delText>
        </w:r>
      </w:del>
      <w:ins w:id="624" w:author="rolf" w:date="2020-08-29T21:48:00Z">
        <w:r w:rsidR="002C271F">
          <w:rPr>
            <w:szCs w:val="22"/>
          </w:rPr>
          <w:t>an</w:t>
        </w:r>
        <w:r w:rsidR="002C271F" w:rsidRPr="002336F2">
          <w:rPr>
            <w:szCs w:val="22"/>
          </w:rPr>
          <w:t xml:space="preserve"> </w:t>
        </w:r>
      </w:ins>
      <w:r w:rsidRPr="002336F2">
        <w:rPr>
          <w:szCs w:val="22"/>
        </w:rPr>
        <w:t xml:space="preserve">jedem AP die </w:t>
      </w:r>
      <w:ins w:id="625" w:author="rolf" w:date="2020-08-29T21:49:00Z">
        <w:r w:rsidR="002C271F">
          <w:rPr>
            <w:szCs w:val="22"/>
          </w:rPr>
          <w:t xml:space="preserve">lokal </w:t>
        </w:r>
      </w:ins>
      <w:r w:rsidRPr="002336F2">
        <w:rPr>
          <w:szCs w:val="22"/>
        </w:rPr>
        <w:t>schärfsten Bilder</w:t>
      </w:r>
      <w:ins w:id="626" w:author="rolf" w:date="2020-08-29T21:49:00Z">
        <w:r w:rsidR="002C271F">
          <w:rPr>
            <w:szCs w:val="22"/>
          </w:rPr>
          <w:t>. Diese werden</w:t>
        </w:r>
      </w:ins>
      <w:del w:id="627" w:author="rolf" w:date="2020-08-29T21:49:00Z">
        <w:r w:rsidRPr="002336F2" w:rsidDel="002C271F">
          <w:rPr>
            <w:szCs w:val="22"/>
          </w:rPr>
          <w:delText>, die</w:delText>
        </w:r>
      </w:del>
      <w:ins w:id="628" w:author="rolf" w:date="2020-08-29T21:49:00Z">
        <w:r w:rsidR="00104136">
          <w:rPr>
            <w:szCs w:val="22"/>
          </w:rPr>
          <w:t xml:space="preserve"> dort</w:t>
        </w:r>
      </w:ins>
      <w:r w:rsidRPr="002336F2">
        <w:rPr>
          <w:szCs w:val="22"/>
        </w:rPr>
        <w:t xml:space="preserve"> zum </w:t>
      </w:r>
      <w:del w:id="629" w:author="rolf" w:date="2020-08-29T21:49:00Z">
        <w:r w:rsidRPr="002336F2" w:rsidDel="00104136">
          <w:rPr>
            <w:szCs w:val="22"/>
          </w:rPr>
          <w:delText xml:space="preserve">Stapeln </w:delText>
        </w:r>
      </w:del>
      <w:proofErr w:type="spellStart"/>
      <w:ins w:id="630" w:author="rolf" w:date="2020-08-29T21:49:00Z">
        <w:r w:rsidR="00104136">
          <w:rPr>
            <w:szCs w:val="22"/>
          </w:rPr>
          <w:t>Stacken</w:t>
        </w:r>
        <w:proofErr w:type="spellEnd"/>
        <w:r w:rsidR="00104136" w:rsidRPr="002336F2">
          <w:rPr>
            <w:szCs w:val="22"/>
          </w:rPr>
          <w:t xml:space="preserve"> </w:t>
        </w:r>
      </w:ins>
      <w:r w:rsidRPr="002336F2">
        <w:rPr>
          <w:szCs w:val="22"/>
        </w:rPr>
        <w:t>verwendet</w:t>
      </w:r>
      <w:del w:id="631" w:author="rolf" w:date="2020-08-29T21:49:00Z">
        <w:r w:rsidRPr="002336F2" w:rsidDel="00104136">
          <w:rPr>
            <w:szCs w:val="22"/>
          </w:rPr>
          <w:delText xml:space="preserve"> werden sollen</w:delText>
        </w:r>
      </w:del>
      <w:r w:rsidRPr="002336F2">
        <w:rPr>
          <w:szCs w:val="22"/>
        </w:rPr>
        <w:t xml:space="preserve">. Da das Seeing ein sehr lokales Phänomen ist, werden die </w:t>
      </w:r>
      <w:del w:id="632" w:author="rolf" w:date="2020-08-29T21:49:00Z">
        <w:r w:rsidRPr="002336F2" w:rsidDel="00104136">
          <w:rPr>
            <w:szCs w:val="22"/>
          </w:rPr>
          <w:delText xml:space="preserve">Rahmensätze </w:delText>
        </w:r>
      </w:del>
      <w:ins w:id="633" w:author="rolf" w:date="2020-08-29T21:49:00Z">
        <w:r w:rsidR="00104136">
          <w:rPr>
            <w:szCs w:val="22"/>
          </w:rPr>
          <w:t>Bild-S</w:t>
        </w:r>
        <w:r w:rsidR="00104136" w:rsidRPr="002336F2">
          <w:rPr>
            <w:szCs w:val="22"/>
          </w:rPr>
          <w:t xml:space="preserve">ätze </w:t>
        </w:r>
      </w:ins>
      <w:r w:rsidRPr="002336F2">
        <w:rPr>
          <w:szCs w:val="22"/>
        </w:rPr>
        <w:t xml:space="preserve">für verschiedene APs unterschiedlich sein. Dann wird für jeden AP und jedes beitragende </w:t>
      </w:r>
      <w:del w:id="634" w:author="rolf" w:date="2020-08-29T21:50:00Z">
        <w:r w:rsidRPr="002336F2" w:rsidDel="00104136">
          <w:rPr>
            <w:szCs w:val="22"/>
          </w:rPr>
          <w:delText xml:space="preserve">Frame </w:delText>
        </w:r>
      </w:del>
      <w:ins w:id="635" w:author="rolf" w:date="2020-08-29T21:50:00Z">
        <w:r w:rsidR="00104136">
          <w:rPr>
            <w:szCs w:val="22"/>
          </w:rPr>
          <w:t>Bild</w:t>
        </w:r>
        <w:r w:rsidR="00104136" w:rsidRPr="002336F2">
          <w:rPr>
            <w:szCs w:val="22"/>
          </w:rPr>
          <w:t xml:space="preserve"> </w:t>
        </w:r>
      </w:ins>
      <w:r w:rsidRPr="002336F2">
        <w:rPr>
          <w:szCs w:val="22"/>
        </w:rPr>
        <w:t>die lokale Verschiebung relativ zu einem Referenz-</w:t>
      </w:r>
      <w:del w:id="636" w:author="rolf" w:date="2020-08-29T21:50:00Z">
        <w:r w:rsidRPr="002336F2" w:rsidDel="00104136">
          <w:rPr>
            <w:szCs w:val="22"/>
          </w:rPr>
          <w:delText xml:space="preserve">Frame </w:delText>
        </w:r>
      </w:del>
      <w:ins w:id="637" w:author="rolf" w:date="2020-08-29T21:50:00Z">
        <w:r w:rsidR="00104136">
          <w:rPr>
            <w:szCs w:val="22"/>
          </w:rPr>
          <w:t>Bild</w:t>
        </w:r>
        <w:r w:rsidR="00104136" w:rsidRPr="002336F2">
          <w:rPr>
            <w:szCs w:val="22"/>
          </w:rPr>
          <w:t xml:space="preserve"> </w:t>
        </w:r>
      </w:ins>
      <w:r w:rsidRPr="002336F2">
        <w:rPr>
          <w:szCs w:val="22"/>
        </w:rPr>
        <w:t xml:space="preserve">gemessen und </w:t>
      </w:r>
      <w:del w:id="638" w:author="rolf" w:date="2020-08-29T21:50:00Z">
        <w:r w:rsidRPr="002336F2" w:rsidDel="00104136">
          <w:rPr>
            <w:szCs w:val="22"/>
          </w:rPr>
          <w:delText xml:space="preserve">der </w:delText>
        </w:r>
      </w:del>
      <w:ins w:id="639" w:author="rolf" w:date="2020-08-29T21:50:00Z">
        <w:r w:rsidR="00104136" w:rsidRPr="002336F2">
          <w:rPr>
            <w:szCs w:val="22"/>
          </w:rPr>
          <w:t>d</w:t>
        </w:r>
        <w:r w:rsidR="00104136">
          <w:rPr>
            <w:szCs w:val="22"/>
          </w:rPr>
          <w:t>as</w:t>
        </w:r>
        <w:r w:rsidR="00104136" w:rsidRPr="002336F2">
          <w:rPr>
            <w:szCs w:val="22"/>
          </w:rPr>
          <w:t xml:space="preserve"> </w:t>
        </w:r>
      </w:ins>
      <w:r w:rsidRPr="002336F2">
        <w:rPr>
          <w:szCs w:val="22"/>
        </w:rPr>
        <w:t>verschobene AP-</w:t>
      </w:r>
      <w:del w:id="640" w:author="rolf" w:date="2020-08-29T21:50:00Z">
        <w:r w:rsidRPr="002336F2" w:rsidDel="00104136">
          <w:rPr>
            <w:szCs w:val="22"/>
          </w:rPr>
          <w:delText xml:space="preserve">Patch </w:delText>
        </w:r>
      </w:del>
      <w:ins w:id="641" w:author="rolf" w:date="2020-08-29T21:50:00Z">
        <w:r w:rsidR="00104136">
          <w:rPr>
            <w:szCs w:val="22"/>
          </w:rPr>
          <w:t>Feld</w:t>
        </w:r>
        <w:r w:rsidR="00104136" w:rsidRPr="002336F2">
          <w:rPr>
            <w:szCs w:val="22"/>
          </w:rPr>
          <w:t xml:space="preserve"> </w:t>
        </w:r>
      </w:ins>
      <w:r w:rsidRPr="002336F2">
        <w:rPr>
          <w:szCs w:val="22"/>
        </w:rPr>
        <w:t>dem Stacking-Puffer hinzugefügt. Fortschrittsbalken werden während des gesamten Prozesses regelmäßig aktualisiert.</w:t>
      </w:r>
    </w:p>
    <w:p w14:paraId="45E47C3D" w14:textId="04F2E606" w:rsidR="00123430" w:rsidRPr="002336F2" w:rsidRDefault="00123430" w:rsidP="003A6833">
      <w:pPr>
        <w:spacing w:before="240" w:after="240"/>
        <w:rPr>
          <w:szCs w:val="22"/>
        </w:rPr>
      </w:pPr>
      <w:r w:rsidRPr="002336F2">
        <w:rPr>
          <w:noProof/>
          <w:szCs w:val="22"/>
          <w:lang w:eastAsia="de-DE"/>
        </w:rPr>
        <w:lastRenderedPageBreak/>
        <w:drawing>
          <wp:inline distT="0" distB="0" distL="0" distR="0" wp14:anchorId="59BEB5A7" wp14:editId="788FAB7D">
            <wp:extent cx="4289959" cy="3060000"/>
            <wp:effectExtent l="0" t="0" r="0" b="762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89959" cy="3060000"/>
                    </a:xfrm>
                    <a:prstGeom prst="rect">
                      <a:avLst/>
                    </a:prstGeom>
                    <a:noFill/>
                    <a:ln>
                      <a:noFill/>
                    </a:ln>
                  </pic:spPr>
                </pic:pic>
              </a:graphicData>
            </a:graphic>
          </wp:inline>
        </w:drawing>
      </w:r>
    </w:p>
    <w:p w14:paraId="31E80041" w14:textId="37D60DFE" w:rsidR="00123430" w:rsidRPr="002336F2" w:rsidRDefault="00123430" w:rsidP="002336F2">
      <w:pPr>
        <w:spacing w:before="0"/>
        <w:jc w:val="center"/>
        <w:rPr>
          <w:szCs w:val="22"/>
        </w:rPr>
      </w:pPr>
    </w:p>
    <w:p w14:paraId="7CFDB95C" w14:textId="65788D45" w:rsidR="00467144" w:rsidRPr="002336F2" w:rsidRDefault="00467144" w:rsidP="002336F2">
      <w:pPr>
        <w:spacing w:before="0"/>
        <w:rPr>
          <w:szCs w:val="22"/>
        </w:rPr>
      </w:pPr>
      <w:r w:rsidRPr="002336F2">
        <w:rPr>
          <w:szCs w:val="22"/>
        </w:rPr>
        <w:t xml:space="preserve">Wenn </w:t>
      </w:r>
      <w:del w:id="642" w:author="rolf" w:date="2020-08-29T21:50:00Z">
        <w:r w:rsidRPr="002336F2" w:rsidDel="00104136">
          <w:rPr>
            <w:szCs w:val="22"/>
          </w:rPr>
          <w:delText>die Stapelung</w:delText>
        </w:r>
      </w:del>
      <w:ins w:id="643" w:author="rolf" w:date="2020-08-29T21:50:00Z">
        <w:r w:rsidR="00104136">
          <w:rPr>
            <w:szCs w:val="22"/>
          </w:rPr>
          <w:t xml:space="preserve">das </w:t>
        </w:r>
        <w:proofErr w:type="spellStart"/>
        <w:r w:rsidR="00104136">
          <w:rPr>
            <w:szCs w:val="22"/>
          </w:rPr>
          <w:t>Stacking</w:t>
        </w:r>
      </w:ins>
      <w:proofErr w:type="spellEnd"/>
      <w:r w:rsidRPr="002336F2">
        <w:rPr>
          <w:szCs w:val="22"/>
        </w:rPr>
        <w:t xml:space="preserve"> abgeschlossen ist, zeigt ein Diagramm die Häufigkeitsverteilung der lokalen Verschiebungen an allen APs und allen beitragenden </w:t>
      </w:r>
      <w:del w:id="644" w:author="rolf" w:date="2020-08-29T21:50:00Z">
        <w:r w:rsidRPr="002336F2" w:rsidDel="00104136">
          <w:rPr>
            <w:szCs w:val="22"/>
          </w:rPr>
          <w:delText>Rahmen</w:delText>
        </w:r>
      </w:del>
      <w:ins w:id="645" w:author="rolf" w:date="2020-08-29T21:50:00Z">
        <w:r w:rsidR="00104136">
          <w:rPr>
            <w:szCs w:val="22"/>
          </w:rPr>
          <w:t>Bildern</w:t>
        </w:r>
      </w:ins>
      <w:r w:rsidRPr="002336F2">
        <w:rPr>
          <w:szCs w:val="22"/>
        </w:rPr>
        <w:t xml:space="preserve">. Normalerweise treten kleine Verschiebungen (wenige Pixel) am häufigsten auf. Wenn sich die Verteilung zu sehr in Richtung größerer Zahlen erstreckt, könnte dies auf eine geringe </w:t>
      </w:r>
      <w:del w:id="646" w:author="rolf" w:date="2020-08-29T21:51:00Z">
        <w:r w:rsidRPr="002336F2" w:rsidDel="00104136">
          <w:rPr>
            <w:szCs w:val="22"/>
          </w:rPr>
          <w:delText xml:space="preserve">Stapelqualität </w:delText>
        </w:r>
      </w:del>
      <w:proofErr w:type="spellStart"/>
      <w:ins w:id="647" w:author="rolf" w:date="2020-08-29T21:51:00Z">
        <w:r w:rsidR="00104136">
          <w:rPr>
            <w:szCs w:val="22"/>
          </w:rPr>
          <w:t>Stacking</w:t>
        </w:r>
        <w:r w:rsidR="00104136" w:rsidRPr="002336F2">
          <w:rPr>
            <w:szCs w:val="22"/>
          </w:rPr>
          <w:t>qualität</w:t>
        </w:r>
        <w:proofErr w:type="spellEnd"/>
        <w:r w:rsidR="00104136" w:rsidRPr="002336F2">
          <w:rPr>
            <w:szCs w:val="22"/>
          </w:rPr>
          <w:t xml:space="preserve"> </w:t>
        </w:r>
      </w:ins>
      <w:r w:rsidRPr="002336F2">
        <w:rPr>
          <w:szCs w:val="22"/>
        </w:rPr>
        <w:t>zurückzuführen sein. In diesem Fall empfiehlt es sich, z.B. mit verschiedenen Parametern zu experimentieren:</w:t>
      </w:r>
    </w:p>
    <w:p w14:paraId="2CBD07EB" w14:textId="05E19348" w:rsidR="00467144" w:rsidRPr="002336F2" w:rsidRDefault="00467144" w:rsidP="002336F2">
      <w:pPr>
        <w:pStyle w:val="Listenabsatz"/>
        <w:numPr>
          <w:ilvl w:val="0"/>
          <w:numId w:val="6"/>
        </w:numPr>
        <w:spacing w:before="0"/>
        <w:rPr>
          <w:szCs w:val="22"/>
        </w:rPr>
      </w:pPr>
      <w:r w:rsidRPr="002336F2">
        <w:rPr>
          <w:szCs w:val="22"/>
        </w:rPr>
        <w:t>Erhöhen Sie den Parameter "</w:t>
      </w:r>
      <w:ins w:id="648" w:author="rolf" w:date="2020-08-29T21:52:00Z">
        <w:r w:rsidR="00104136" w:rsidRPr="00466C6A">
          <w:rPr>
            <w:szCs w:val="22"/>
          </w:rPr>
          <w:t xml:space="preserve">Noise </w:t>
        </w:r>
        <w:proofErr w:type="spellStart"/>
        <w:r w:rsidR="00104136" w:rsidRPr="00466C6A">
          <w:rPr>
            <w:szCs w:val="22"/>
          </w:rPr>
          <w:t>level</w:t>
        </w:r>
      </w:ins>
      <w:proofErr w:type="spellEnd"/>
      <w:del w:id="649" w:author="rolf" w:date="2020-08-29T21:52:00Z">
        <w:r w:rsidRPr="002336F2" w:rsidDel="00104136">
          <w:rPr>
            <w:szCs w:val="22"/>
          </w:rPr>
          <w:delText>Rauschpegel</w:delText>
        </w:r>
      </w:del>
      <w:r w:rsidRPr="002336F2">
        <w:rPr>
          <w:szCs w:val="22"/>
        </w:rPr>
        <w:t xml:space="preserve"> (</w:t>
      </w:r>
      <w:proofErr w:type="spellStart"/>
      <w:del w:id="650" w:author="rolf" w:date="2020-08-29T21:52:00Z">
        <w:r w:rsidRPr="002336F2" w:rsidDel="00104136">
          <w:rPr>
            <w:szCs w:val="22"/>
          </w:rPr>
          <w:delText>Gaußsche Unschärfe</w:delText>
        </w:r>
      </w:del>
      <w:ins w:id="651" w:author="rolf" w:date="2020-08-29T21:52:00Z">
        <w:r w:rsidR="00104136">
          <w:rPr>
            <w:szCs w:val="22"/>
          </w:rPr>
          <w:t>add</w:t>
        </w:r>
        <w:proofErr w:type="spellEnd"/>
        <w:r w:rsidR="00104136">
          <w:rPr>
            <w:szCs w:val="22"/>
          </w:rPr>
          <w:t xml:space="preserve"> </w:t>
        </w:r>
        <w:proofErr w:type="spellStart"/>
        <w:r w:rsidR="00104136">
          <w:rPr>
            <w:szCs w:val="22"/>
          </w:rPr>
          <w:t>Gaussian</w:t>
        </w:r>
        <w:proofErr w:type="spellEnd"/>
        <w:r w:rsidR="00104136">
          <w:rPr>
            <w:szCs w:val="22"/>
          </w:rPr>
          <w:t xml:space="preserve"> </w:t>
        </w:r>
        <w:proofErr w:type="spellStart"/>
        <w:r w:rsidR="00104136">
          <w:rPr>
            <w:szCs w:val="22"/>
          </w:rPr>
          <w:t>blur</w:t>
        </w:r>
      </w:ins>
      <w:proofErr w:type="spellEnd"/>
      <w:r w:rsidRPr="002336F2">
        <w:rPr>
          <w:szCs w:val="22"/>
        </w:rPr>
        <w:t>)".</w:t>
      </w:r>
    </w:p>
    <w:p w14:paraId="6AE581D5" w14:textId="77777777" w:rsidR="00467144" w:rsidRPr="002336F2" w:rsidRDefault="00467144" w:rsidP="002336F2">
      <w:pPr>
        <w:pStyle w:val="Listenabsatz"/>
        <w:numPr>
          <w:ilvl w:val="0"/>
          <w:numId w:val="6"/>
        </w:numPr>
        <w:spacing w:before="0"/>
        <w:rPr>
          <w:szCs w:val="22"/>
        </w:rPr>
      </w:pPr>
      <w:r w:rsidRPr="002336F2">
        <w:rPr>
          <w:szCs w:val="22"/>
        </w:rPr>
        <w:t>Erhöhen Sie die AP-Größe.</w:t>
      </w:r>
    </w:p>
    <w:p w14:paraId="01B2C2D1" w14:textId="77777777" w:rsidR="00467144" w:rsidRPr="002336F2" w:rsidRDefault="00467144" w:rsidP="002336F2">
      <w:pPr>
        <w:pStyle w:val="Listenabsatz"/>
        <w:numPr>
          <w:ilvl w:val="0"/>
          <w:numId w:val="6"/>
        </w:numPr>
        <w:spacing w:before="0"/>
        <w:rPr>
          <w:szCs w:val="22"/>
        </w:rPr>
      </w:pPr>
      <w:r w:rsidRPr="002336F2">
        <w:rPr>
          <w:szCs w:val="22"/>
        </w:rPr>
        <w:t>Eliminieren Sie APs in Bereichen mit zu wenig Struktur.</w:t>
      </w:r>
    </w:p>
    <w:p w14:paraId="41E877E9" w14:textId="3977F70F" w:rsidR="00467144" w:rsidRPr="002336F2" w:rsidRDefault="00467144" w:rsidP="002336F2">
      <w:pPr>
        <w:spacing w:before="0"/>
        <w:rPr>
          <w:szCs w:val="22"/>
        </w:rPr>
      </w:pPr>
      <w:r w:rsidRPr="002336F2">
        <w:rPr>
          <w:szCs w:val="22"/>
        </w:rPr>
        <w:t xml:space="preserve">Ein weiterer Qualitätsindikator für die </w:t>
      </w:r>
      <w:del w:id="652" w:author="rolf" w:date="2020-08-29T21:52:00Z">
        <w:r w:rsidRPr="00104136" w:rsidDel="00104136">
          <w:rPr>
            <w:szCs w:val="22"/>
            <w:rPrChange w:id="653" w:author="rolf" w:date="2020-08-29T21:52:00Z">
              <w:rPr>
                <w:szCs w:val="22"/>
                <w:highlight w:val="yellow"/>
              </w:rPr>
            </w:rPrChange>
          </w:rPr>
          <w:delText>Kettverschiebungskompensation</w:delText>
        </w:r>
        <w:r w:rsidRPr="002336F2" w:rsidDel="00104136">
          <w:rPr>
            <w:szCs w:val="22"/>
          </w:rPr>
          <w:delText xml:space="preserve"> </w:delText>
        </w:r>
      </w:del>
      <w:ins w:id="654" w:author="rolf" w:date="2020-08-29T21:52:00Z">
        <w:r w:rsidR="00104136">
          <w:rPr>
            <w:szCs w:val="22"/>
          </w:rPr>
          <w:t>Verzerrungs-K</w:t>
        </w:r>
        <w:r w:rsidR="00104136" w:rsidRPr="00104136">
          <w:rPr>
            <w:szCs w:val="22"/>
            <w:rPrChange w:id="655" w:author="rolf" w:date="2020-08-29T21:52:00Z">
              <w:rPr>
                <w:szCs w:val="22"/>
                <w:highlight w:val="yellow"/>
              </w:rPr>
            </w:rPrChange>
          </w:rPr>
          <w:t>ompensation</w:t>
        </w:r>
        <w:r w:rsidR="00104136" w:rsidRPr="002336F2">
          <w:rPr>
            <w:szCs w:val="22"/>
          </w:rPr>
          <w:t xml:space="preserve"> </w:t>
        </w:r>
      </w:ins>
      <w:r w:rsidRPr="002336F2">
        <w:rPr>
          <w:szCs w:val="22"/>
        </w:rPr>
        <w:t xml:space="preserve">ist der Anteil der fehlgeschlagenen Verschiebungsmessungen, der unter dem </w:t>
      </w:r>
      <w:r w:rsidRPr="00104136">
        <w:rPr>
          <w:szCs w:val="22"/>
          <w:rPrChange w:id="656" w:author="rolf" w:date="2020-08-29T21:52:00Z">
            <w:rPr>
              <w:szCs w:val="22"/>
              <w:highlight w:val="yellow"/>
            </w:rPr>
          </w:rPrChange>
        </w:rPr>
        <w:t>Verschiebungsverteilungsdiagramm</w:t>
      </w:r>
      <w:r w:rsidRPr="002336F2">
        <w:rPr>
          <w:szCs w:val="22"/>
        </w:rPr>
        <w:t xml:space="preserve"> angezeigt wird. Wenn dieser Wert über 5% liegt, wird er in roter Farbe geschrieben. In diesem Fall ist es eine gute Idee, mit verschiedenen Parametereinstellungen zu experimentieren, wie oben besprochen. Ein hoher Wert bedeutet jedoch nicht unbedingt, dass die Ergebnisse schlecht sind. Andere Erklärungen sind ein sehr niedriger Kontrast im Bild oder ein Oversampling in der Optik/Kamera-Konfiguration.</w:t>
      </w:r>
    </w:p>
    <w:p w14:paraId="0E4CF107" w14:textId="27318D09" w:rsidR="00467144" w:rsidRPr="002336F2" w:rsidRDefault="00467144" w:rsidP="002336F2">
      <w:pPr>
        <w:spacing w:before="0"/>
        <w:rPr>
          <w:szCs w:val="22"/>
        </w:rPr>
      </w:pPr>
      <w:r w:rsidRPr="002336F2">
        <w:rPr>
          <w:szCs w:val="22"/>
        </w:rPr>
        <w:t xml:space="preserve">Nachdem Sie die </w:t>
      </w:r>
      <w:del w:id="657" w:author="rolf" w:date="2020-08-29T21:53:00Z">
        <w:r w:rsidRPr="00104136" w:rsidDel="00104136">
          <w:rPr>
            <w:szCs w:val="22"/>
            <w:rPrChange w:id="658" w:author="rolf" w:date="2020-08-29T21:53:00Z">
              <w:rPr>
                <w:szCs w:val="22"/>
                <w:highlight w:val="yellow"/>
              </w:rPr>
            </w:rPrChange>
          </w:rPr>
          <w:delText xml:space="preserve">Kettverteilung </w:delText>
        </w:r>
      </w:del>
      <w:ins w:id="659" w:author="rolf" w:date="2020-08-29T21:53:00Z">
        <w:r w:rsidR="00104136" w:rsidRPr="00104136">
          <w:rPr>
            <w:szCs w:val="22"/>
            <w:rPrChange w:id="660" w:author="rolf" w:date="2020-08-29T21:53:00Z">
              <w:rPr>
                <w:szCs w:val="22"/>
                <w:highlight w:val="yellow"/>
              </w:rPr>
            </w:rPrChange>
          </w:rPr>
          <w:t>Verschiebungs</w:t>
        </w:r>
        <w:r w:rsidR="00104136" w:rsidRPr="00104136">
          <w:rPr>
            <w:szCs w:val="22"/>
            <w:rPrChange w:id="661" w:author="rolf" w:date="2020-08-29T21:53:00Z">
              <w:rPr>
                <w:szCs w:val="22"/>
                <w:highlight w:val="yellow"/>
              </w:rPr>
            </w:rPrChange>
          </w:rPr>
          <w:t>verteilung</w:t>
        </w:r>
        <w:r w:rsidR="00104136" w:rsidRPr="002336F2">
          <w:rPr>
            <w:szCs w:val="22"/>
          </w:rPr>
          <w:t xml:space="preserve"> </w:t>
        </w:r>
      </w:ins>
      <w:del w:id="662" w:author="rolf" w:date="2020-08-29T21:53:00Z">
        <w:r w:rsidRPr="002336F2" w:rsidDel="00104136">
          <w:rPr>
            <w:szCs w:val="22"/>
          </w:rPr>
          <w:delText xml:space="preserve">inspiziert </w:delText>
        </w:r>
      </w:del>
      <w:ins w:id="663" w:author="rolf" w:date="2020-08-29T21:53:00Z">
        <w:r w:rsidR="00104136">
          <w:rPr>
            <w:szCs w:val="22"/>
          </w:rPr>
          <w:t>überprüft</w:t>
        </w:r>
        <w:r w:rsidR="00104136" w:rsidRPr="002336F2">
          <w:rPr>
            <w:szCs w:val="22"/>
          </w:rPr>
          <w:t xml:space="preserve"> </w:t>
        </w:r>
      </w:ins>
      <w:r w:rsidRPr="002336F2">
        <w:rPr>
          <w:szCs w:val="22"/>
        </w:rPr>
        <w:t xml:space="preserve">haben, drücken Sie "OK", um den aktuellen Job zu beenden. </w:t>
      </w:r>
      <w:del w:id="664" w:author="rolf" w:date="2020-08-29T21:53:00Z">
        <w:r w:rsidRPr="002336F2" w:rsidDel="00104136">
          <w:rPr>
            <w:szCs w:val="22"/>
          </w:rPr>
          <w:delText xml:space="preserve">Die gestapelte </w:delText>
        </w:r>
        <w:r w:rsidRPr="00153B45" w:rsidDel="00104136">
          <w:rPr>
            <w:szCs w:val="22"/>
            <w:highlight w:val="yellow"/>
          </w:rPr>
          <w:delText xml:space="preserve">Summation </w:delText>
        </w:r>
        <w:r w:rsidR="00153B45" w:rsidRPr="00153B45" w:rsidDel="00104136">
          <w:rPr>
            <w:szCs w:val="22"/>
            <w:highlight w:val="yellow"/>
          </w:rPr>
          <w:delText>Image</w:delText>
        </w:r>
      </w:del>
      <w:ins w:id="665" w:author="rolf" w:date="2020-08-29T21:53:00Z">
        <w:r w:rsidR="00104136">
          <w:rPr>
            <w:szCs w:val="22"/>
          </w:rPr>
          <w:t xml:space="preserve">Das </w:t>
        </w:r>
        <w:proofErr w:type="spellStart"/>
        <w:r w:rsidR="00104136">
          <w:rPr>
            <w:szCs w:val="22"/>
          </w:rPr>
          <w:t>gestackte</w:t>
        </w:r>
        <w:proofErr w:type="spellEnd"/>
        <w:r w:rsidR="00104136">
          <w:rPr>
            <w:szCs w:val="22"/>
          </w:rPr>
          <w:t xml:space="preserve"> </w:t>
        </w:r>
      </w:ins>
      <w:ins w:id="666" w:author="rolf" w:date="2020-08-29T21:54:00Z">
        <w:r w:rsidR="00104136">
          <w:rPr>
            <w:szCs w:val="22"/>
          </w:rPr>
          <w:t>Summenbild</w:t>
        </w:r>
      </w:ins>
      <w:r w:rsidRPr="002336F2">
        <w:rPr>
          <w:szCs w:val="22"/>
        </w:rPr>
        <w:t xml:space="preserve"> wird im 16bit .png-, .tiff- oder .fits-Format in das Dateisystem in denselben Ordner geschrieben, in dem sich die Eingabe</w:t>
      </w:r>
      <w:ins w:id="667" w:author="rolf" w:date="2020-08-29T21:54:00Z">
        <w:r w:rsidR="00104136">
          <w:rPr>
            <w:szCs w:val="22"/>
          </w:rPr>
          <w:t>daten</w:t>
        </w:r>
      </w:ins>
      <w:r w:rsidRPr="002336F2">
        <w:rPr>
          <w:szCs w:val="22"/>
        </w:rPr>
        <w:t xml:space="preserve"> befinde</w:t>
      </w:r>
      <w:del w:id="668" w:author="rolf" w:date="2020-08-29T21:54:00Z">
        <w:r w:rsidRPr="002336F2" w:rsidDel="00104136">
          <w:rPr>
            <w:szCs w:val="22"/>
          </w:rPr>
          <w:delText>t</w:delText>
        </w:r>
      </w:del>
      <w:ins w:id="669" w:author="rolf" w:date="2020-08-29T21:54:00Z">
        <w:r w:rsidR="00104136">
          <w:rPr>
            <w:szCs w:val="22"/>
          </w:rPr>
          <w:t>n</w:t>
        </w:r>
      </w:ins>
      <w:r w:rsidRPr="002336F2">
        <w:rPr>
          <w:szCs w:val="22"/>
        </w:rPr>
        <w:t xml:space="preserve">. Der Name </w:t>
      </w:r>
      <w:del w:id="670" w:author="rolf" w:date="2020-08-29T21:55:00Z">
        <w:r w:rsidRPr="002336F2" w:rsidDel="00104136">
          <w:rPr>
            <w:szCs w:val="22"/>
          </w:rPr>
          <w:delText>wird dem Verzeichnis der</w:delText>
        </w:r>
      </w:del>
      <w:ins w:id="671" w:author="rolf" w:date="2020-08-29T21:55:00Z">
        <w:r w:rsidR="00104136">
          <w:rPr>
            <w:szCs w:val="22"/>
          </w:rPr>
          <w:t>entspricht dem der</w:t>
        </w:r>
      </w:ins>
      <w:r w:rsidRPr="002336F2">
        <w:rPr>
          <w:szCs w:val="22"/>
        </w:rPr>
        <w:t xml:space="preserve"> Eingabevideodatei oder des Eingabe</w:t>
      </w:r>
      <w:ins w:id="672" w:author="rolf" w:date="2020-08-29T21:55:00Z">
        <w:r w:rsidR="00104136">
          <w:rPr>
            <w:szCs w:val="22"/>
          </w:rPr>
          <w:t>-B</w:t>
        </w:r>
      </w:ins>
      <w:del w:id="673" w:author="rolf" w:date="2020-08-29T21:55:00Z">
        <w:r w:rsidRPr="002336F2" w:rsidDel="00104136">
          <w:rPr>
            <w:szCs w:val="22"/>
          </w:rPr>
          <w:delText>b</w:delText>
        </w:r>
      </w:del>
      <w:r w:rsidRPr="002336F2">
        <w:rPr>
          <w:szCs w:val="22"/>
        </w:rPr>
        <w:t>ild</w:t>
      </w:r>
      <w:ins w:id="674" w:author="rolf" w:date="2020-08-29T21:55:00Z">
        <w:r w:rsidR="00104136">
          <w:rPr>
            <w:szCs w:val="22"/>
          </w:rPr>
          <w:t>ordners</w:t>
        </w:r>
      </w:ins>
      <w:del w:id="675" w:author="rolf" w:date="2020-08-29T21:55:00Z">
        <w:r w:rsidRPr="002336F2" w:rsidDel="00104136">
          <w:rPr>
            <w:szCs w:val="22"/>
          </w:rPr>
          <w:delText>es entnommen</w:delText>
        </w:r>
      </w:del>
      <w:r w:rsidRPr="002336F2">
        <w:rPr>
          <w:szCs w:val="22"/>
        </w:rPr>
        <w:t>, erweitert um die Endung "_pss.png / .tiff / .fits").</w:t>
      </w:r>
    </w:p>
    <w:p w14:paraId="38C759AF" w14:textId="6D3BA20E" w:rsidR="00467144" w:rsidRPr="002336F2" w:rsidRDefault="00467144" w:rsidP="002336F2">
      <w:pPr>
        <w:spacing w:before="0"/>
        <w:rPr>
          <w:szCs w:val="22"/>
        </w:rPr>
      </w:pPr>
      <w:r w:rsidRPr="002336F2">
        <w:rPr>
          <w:b/>
          <w:bCs/>
          <w:szCs w:val="22"/>
        </w:rPr>
        <w:t xml:space="preserve">4.13 </w:t>
      </w:r>
      <w:del w:id="676" w:author="rolf" w:date="2020-08-29T21:56:00Z">
        <w:r w:rsidRPr="002336F2" w:rsidDel="00104136">
          <w:rPr>
            <w:b/>
            <w:bCs/>
            <w:szCs w:val="22"/>
          </w:rPr>
          <w:delText xml:space="preserve">Nachbearbeitung </w:delText>
        </w:r>
      </w:del>
      <w:proofErr w:type="spellStart"/>
      <w:ins w:id="677" w:author="rolf" w:date="2020-08-29T21:56:00Z">
        <w:r w:rsidR="00104136">
          <w:rPr>
            <w:b/>
            <w:bCs/>
            <w:szCs w:val="22"/>
          </w:rPr>
          <w:t>Postprocessing</w:t>
        </w:r>
        <w:proofErr w:type="spellEnd"/>
        <w:r w:rsidR="00104136" w:rsidRPr="002336F2">
          <w:rPr>
            <w:b/>
            <w:bCs/>
            <w:szCs w:val="22"/>
          </w:rPr>
          <w:t xml:space="preserve"> </w:t>
        </w:r>
      </w:ins>
      <w:r w:rsidRPr="002336F2">
        <w:rPr>
          <w:b/>
          <w:bCs/>
          <w:szCs w:val="22"/>
        </w:rPr>
        <w:t>(Bildschärfung / Glättung</w:t>
      </w:r>
      <w:r w:rsidRPr="002336F2">
        <w:rPr>
          <w:szCs w:val="22"/>
        </w:rPr>
        <w:t>)</w:t>
      </w:r>
    </w:p>
    <w:p w14:paraId="52C854A2" w14:textId="0216AF5B" w:rsidR="00467144" w:rsidRPr="002336F2" w:rsidRDefault="00467144" w:rsidP="002336F2">
      <w:pPr>
        <w:spacing w:before="0"/>
        <w:rPr>
          <w:szCs w:val="22"/>
        </w:rPr>
      </w:pPr>
      <w:r w:rsidRPr="002336F2">
        <w:rPr>
          <w:szCs w:val="22"/>
        </w:rPr>
        <w:t xml:space="preserve">Wie in </w:t>
      </w:r>
      <w:r w:rsidRPr="00104136">
        <w:rPr>
          <w:szCs w:val="22"/>
          <w:highlight w:val="yellow"/>
          <w:rPrChange w:id="678" w:author="rolf" w:date="2020-08-29T21:56:00Z">
            <w:rPr>
              <w:szCs w:val="22"/>
            </w:rPr>
          </w:rPrChange>
        </w:rPr>
        <w:t>Abschnitt 4.3</w:t>
      </w:r>
      <w:r w:rsidRPr="002336F2">
        <w:rPr>
          <w:szCs w:val="22"/>
        </w:rPr>
        <w:t xml:space="preserve"> erläutert, kann PSS ein Standbild in einem </w:t>
      </w:r>
      <w:del w:id="679" w:author="rolf" w:date="2020-08-29T21:56:00Z">
        <w:r w:rsidRPr="002336F2" w:rsidDel="00104136">
          <w:rPr>
            <w:szCs w:val="22"/>
          </w:rPr>
          <w:delText xml:space="preserve">Nachbearbeitungsjob </w:delText>
        </w:r>
      </w:del>
      <w:proofErr w:type="spellStart"/>
      <w:ins w:id="680" w:author="rolf" w:date="2020-08-29T21:56:00Z">
        <w:r w:rsidR="00104136">
          <w:rPr>
            <w:szCs w:val="22"/>
          </w:rPr>
          <w:t>Postprocessing</w:t>
        </w:r>
        <w:proofErr w:type="spellEnd"/>
        <w:r w:rsidR="00104136">
          <w:rPr>
            <w:szCs w:val="22"/>
          </w:rPr>
          <w:t>-J</w:t>
        </w:r>
        <w:r w:rsidR="00104136" w:rsidRPr="002336F2">
          <w:rPr>
            <w:szCs w:val="22"/>
          </w:rPr>
          <w:t xml:space="preserve">ob </w:t>
        </w:r>
      </w:ins>
      <w:r w:rsidRPr="002336F2">
        <w:rPr>
          <w:szCs w:val="22"/>
        </w:rPr>
        <w:t xml:space="preserve">schärfen und/oder glätten. Die Eingabe für diese Art von Job ist eine einzelne Bilddatei, und das </w:t>
      </w:r>
      <w:del w:id="681" w:author="rolf" w:date="2020-08-29T21:57:00Z">
        <w:r w:rsidRPr="002336F2" w:rsidDel="00104136">
          <w:rPr>
            <w:szCs w:val="22"/>
          </w:rPr>
          <w:delText xml:space="preserve">Zuschneiden </w:delText>
        </w:r>
      </w:del>
      <w:ins w:id="682" w:author="rolf" w:date="2020-08-29T21:57:00Z">
        <w:r w:rsidR="00104136">
          <w:rPr>
            <w:szCs w:val="22"/>
          </w:rPr>
          <w:t>Einstellen</w:t>
        </w:r>
        <w:r w:rsidR="00104136" w:rsidRPr="002336F2">
          <w:rPr>
            <w:szCs w:val="22"/>
          </w:rPr>
          <w:t xml:space="preserve"> </w:t>
        </w:r>
      </w:ins>
      <w:r w:rsidRPr="002336F2">
        <w:rPr>
          <w:szCs w:val="22"/>
        </w:rPr>
        <w:t>und Anwenden des Filters ist die einzige Jobaktivität.</w:t>
      </w:r>
    </w:p>
    <w:p w14:paraId="6A639E52" w14:textId="7207000B" w:rsidR="00467144" w:rsidRPr="002336F2" w:rsidRDefault="00467144" w:rsidP="002336F2">
      <w:pPr>
        <w:spacing w:before="0"/>
        <w:rPr>
          <w:szCs w:val="22"/>
        </w:rPr>
      </w:pPr>
      <w:r w:rsidRPr="002336F2">
        <w:rPr>
          <w:szCs w:val="22"/>
        </w:rPr>
        <w:t xml:space="preserve">Als Alternative kann </w:t>
      </w:r>
      <w:del w:id="683" w:author="rolf" w:date="2020-08-29T21:57:00Z">
        <w:r w:rsidRPr="002336F2" w:rsidDel="00104136">
          <w:rPr>
            <w:szCs w:val="22"/>
          </w:rPr>
          <w:delText>die Nachbearbeitung</w:delText>
        </w:r>
      </w:del>
      <w:ins w:id="684" w:author="rolf" w:date="2020-08-29T21:57:00Z">
        <w:r w:rsidR="00104136">
          <w:rPr>
            <w:szCs w:val="22"/>
          </w:rPr>
          <w:t xml:space="preserve">das </w:t>
        </w:r>
        <w:proofErr w:type="spellStart"/>
        <w:r w:rsidR="00104136">
          <w:rPr>
            <w:szCs w:val="22"/>
          </w:rPr>
          <w:t>Postprocessing</w:t>
        </w:r>
      </w:ins>
      <w:proofErr w:type="spellEnd"/>
      <w:r w:rsidRPr="002336F2">
        <w:rPr>
          <w:szCs w:val="22"/>
        </w:rPr>
        <w:t xml:space="preserve"> eines </w:t>
      </w:r>
      <w:del w:id="685" w:author="rolf" w:date="2020-08-29T21:57:00Z">
        <w:r w:rsidRPr="002336F2" w:rsidDel="00104136">
          <w:rPr>
            <w:szCs w:val="22"/>
          </w:rPr>
          <w:delText xml:space="preserve">gestapelten </w:delText>
        </w:r>
      </w:del>
      <w:proofErr w:type="spellStart"/>
      <w:ins w:id="686" w:author="rolf" w:date="2020-08-29T21:57:00Z">
        <w:r w:rsidR="00104136">
          <w:rPr>
            <w:szCs w:val="22"/>
          </w:rPr>
          <w:t>gestackten</w:t>
        </w:r>
        <w:proofErr w:type="spellEnd"/>
        <w:r w:rsidR="00104136" w:rsidRPr="002336F2">
          <w:rPr>
            <w:szCs w:val="22"/>
          </w:rPr>
          <w:t xml:space="preserve"> </w:t>
        </w:r>
      </w:ins>
      <w:r w:rsidRPr="002336F2">
        <w:rPr>
          <w:szCs w:val="22"/>
        </w:rPr>
        <w:t xml:space="preserve">Summenbildes als letzter Schritt in einem Stacking-Job erfolgen. In diesem Fall muss der Konfigurationsparameter </w:t>
      </w:r>
      <w:r w:rsidR="00153B45">
        <w:rPr>
          <w:szCs w:val="22"/>
        </w:rPr>
        <w:t xml:space="preserve">“Stacking plus postprocessing” </w:t>
      </w:r>
      <w:r w:rsidRPr="002336F2">
        <w:rPr>
          <w:szCs w:val="22"/>
        </w:rPr>
        <w:t xml:space="preserve">vor dem Ende des </w:t>
      </w:r>
      <w:proofErr w:type="spellStart"/>
      <w:r w:rsidRPr="002336F2">
        <w:rPr>
          <w:szCs w:val="22"/>
        </w:rPr>
        <w:t>Stacking</w:t>
      </w:r>
      <w:proofErr w:type="spellEnd"/>
      <w:r w:rsidRPr="002336F2">
        <w:rPr>
          <w:szCs w:val="22"/>
        </w:rPr>
        <w:t xml:space="preserve">-Jobs </w:t>
      </w:r>
      <w:del w:id="687" w:author="rolf" w:date="2020-08-29T21:57:00Z">
        <w:r w:rsidRPr="002336F2" w:rsidDel="00104136">
          <w:rPr>
            <w:szCs w:val="22"/>
          </w:rPr>
          <w:delText xml:space="preserve">überprüft </w:delText>
        </w:r>
      </w:del>
      <w:ins w:id="688" w:author="rolf" w:date="2020-08-29T21:57:00Z">
        <w:r w:rsidR="00104136">
          <w:rPr>
            <w:szCs w:val="22"/>
          </w:rPr>
          <w:t>aktiviert</w:t>
        </w:r>
        <w:r w:rsidR="00104136" w:rsidRPr="002336F2">
          <w:rPr>
            <w:szCs w:val="22"/>
          </w:rPr>
          <w:t xml:space="preserve"> </w:t>
        </w:r>
      </w:ins>
      <w:r w:rsidRPr="002336F2">
        <w:rPr>
          <w:szCs w:val="22"/>
        </w:rPr>
        <w:t>werden.</w:t>
      </w:r>
    </w:p>
    <w:p w14:paraId="0ABD96F8" w14:textId="27E87559" w:rsidR="00467144" w:rsidRPr="002336F2" w:rsidRDefault="00467144" w:rsidP="002336F2">
      <w:pPr>
        <w:spacing w:before="0"/>
        <w:rPr>
          <w:szCs w:val="22"/>
        </w:rPr>
      </w:pPr>
      <w:r w:rsidRPr="002336F2">
        <w:rPr>
          <w:szCs w:val="22"/>
        </w:rPr>
        <w:t xml:space="preserve">Dieser Abschnitt beschreibt, wie </w:t>
      </w:r>
      <w:del w:id="689" w:author="rolf" w:date="2020-08-29T21:58:00Z">
        <w:r w:rsidRPr="002336F2" w:rsidDel="00104136">
          <w:rPr>
            <w:szCs w:val="22"/>
          </w:rPr>
          <w:delText>die Nachbearbeitung</w:delText>
        </w:r>
      </w:del>
      <w:ins w:id="690" w:author="rolf" w:date="2020-08-29T21:58:00Z">
        <w:r w:rsidR="00104136">
          <w:rPr>
            <w:szCs w:val="22"/>
          </w:rPr>
          <w:t xml:space="preserve">das </w:t>
        </w:r>
        <w:proofErr w:type="spellStart"/>
        <w:r w:rsidR="00104136">
          <w:rPr>
            <w:szCs w:val="22"/>
          </w:rPr>
          <w:t>Postprocessing</w:t>
        </w:r>
      </w:ins>
      <w:proofErr w:type="spellEnd"/>
      <w:r w:rsidRPr="002336F2">
        <w:rPr>
          <w:szCs w:val="22"/>
        </w:rPr>
        <w:t xml:space="preserve"> in PSS funktioniert. Wie oben für das </w:t>
      </w:r>
      <w:del w:id="691" w:author="rolf" w:date="2020-08-29T21:58:00Z">
        <w:r w:rsidRPr="002336F2" w:rsidDel="00104136">
          <w:rPr>
            <w:szCs w:val="22"/>
          </w:rPr>
          <w:delText xml:space="preserve">Stapeln </w:delText>
        </w:r>
      </w:del>
      <w:proofErr w:type="spellStart"/>
      <w:ins w:id="692" w:author="rolf" w:date="2020-08-29T21:58:00Z">
        <w:r w:rsidR="00104136">
          <w:rPr>
            <w:szCs w:val="22"/>
          </w:rPr>
          <w:t>Stacking</w:t>
        </w:r>
        <w:proofErr w:type="spellEnd"/>
        <w:r w:rsidR="00104136" w:rsidRPr="002336F2">
          <w:rPr>
            <w:szCs w:val="22"/>
          </w:rPr>
          <w:t xml:space="preserve"> </w:t>
        </w:r>
      </w:ins>
      <w:r w:rsidRPr="002336F2">
        <w:rPr>
          <w:szCs w:val="22"/>
        </w:rPr>
        <w:t xml:space="preserve">erläutert, kann </w:t>
      </w:r>
      <w:ins w:id="693" w:author="rolf" w:date="2020-08-29T21:58:00Z">
        <w:r w:rsidR="00104136">
          <w:rPr>
            <w:szCs w:val="22"/>
          </w:rPr>
          <w:t xml:space="preserve">das </w:t>
        </w:r>
        <w:proofErr w:type="spellStart"/>
        <w:r w:rsidR="00104136">
          <w:rPr>
            <w:szCs w:val="22"/>
          </w:rPr>
          <w:t>Postprocessing</w:t>
        </w:r>
        <w:proofErr w:type="spellEnd"/>
        <w:r w:rsidR="00104136" w:rsidRPr="002336F2">
          <w:rPr>
            <w:szCs w:val="22"/>
          </w:rPr>
          <w:t xml:space="preserve"> </w:t>
        </w:r>
      </w:ins>
      <w:del w:id="694" w:author="rolf" w:date="2020-08-29T21:58:00Z">
        <w:r w:rsidRPr="002336F2" w:rsidDel="00104136">
          <w:rPr>
            <w:szCs w:val="22"/>
          </w:rPr>
          <w:delText xml:space="preserve">die Nachbearbeitung </w:delText>
        </w:r>
      </w:del>
      <w:r w:rsidRPr="002336F2">
        <w:rPr>
          <w:szCs w:val="22"/>
        </w:rPr>
        <w:t xml:space="preserve">entweder interaktiv oder im vollautomatischen Batch-Modus </w:t>
      </w:r>
      <w:r w:rsidRPr="002336F2">
        <w:rPr>
          <w:szCs w:val="22"/>
        </w:rPr>
        <w:lastRenderedPageBreak/>
        <w:t xml:space="preserve">durchgeführt werden. Bei mehreren </w:t>
      </w:r>
      <w:del w:id="695" w:author="rolf" w:date="2020-08-29T21:58:00Z">
        <w:r w:rsidRPr="002336F2" w:rsidDel="00104136">
          <w:rPr>
            <w:szCs w:val="22"/>
          </w:rPr>
          <w:delText xml:space="preserve">Nachbearbeitungsjobs </w:delText>
        </w:r>
      </w:del>
      <w:proofErr w:type="spellStart"/>
      <w:ins w:id="696" w:author="rolf" w:date="2020-08-29T21:58:00Z">
        <w:r w:rsidR="00104136">
          <w:rPr>
            <w:szCs w:val="22"/>
          </w:rPr>
          <w:t>Postprocessing</w:t>
        </w:r>
        <w:proofErr w:type="spellEnd"/>
        <w:r w:rsidR="00104136">
          <w:rPr>
            <w:szCs w:val="22"/>
          </w:rPr>
          <w:t>-J</w:t>
        </w:r>
        <w:r w:rsidR="00104136" w:rsidRPr="002336F2">
          <w:rPr>
            <w:szCs w:val="22"/>
          </w:rPr>
          <w:t xml:space="preserve">obs </w:t>
        </w:r>
      </w:ins>
      <w:r w:rsidRPr="002336F2">
        <w:rPr>
          <w:szCs w:val="22"/>
        </w:rPr>
        <w:t xml:space="preserve">mit ähnlichen Bildern </w:t>
      </w:r>
      <w:del w:id="697" w:author="rolf" w:date="2020-08-29T21:58:00Z">
        <w:r w:rsidRPr="002336F2" w:rsidDel="00104136">
          <w:rPr>
            <w:szCs w:val="22"/>
          </w:rPr>
          <w:delText xml:space="preserve">wird </w:delText>
        </w:r>
      </w:del>
      <w:ins w:id="698" w:author="rolf" w:date="2020-08-29T21:58:00Z">
        <w:r w:rsidR="00104136">
          <w:rPr>
            <w:szCs w:val="22"/>
          </w:rPr>
          <w:t>ist zu</w:t>
        </w:r>
        <w:r w:rsidR="00104136" w:rsidRPr="002336F2">
          <w:rPr>
            <w:szCs w:val="22"/>
          </w:rPr>
          <w:t xml:space="preserve"> </w:t>
        </w:r>
      </w:ins>
      <w:del w:id="699" w:author="rolf" w:date="2020-08-29T21:58:00Z">
        <w:r w:rsidRPr="002336F2" w:rsidDel="00104136">
          <w:rPr>
            <w:szCs w:val="22"/>
          </w:rPr>
          <w:delText>empfohlen</w:delText>
        </w:r>
      </w:del>
      <w:ins w:id="700" w:author="rolf" w:date="2020-08-29T21:58:00Z">
        <w:r w:rsidR="00104136" w:rsidRPr="002336F2">
          <w:rPr>
            <w:szCs w:val="22"/>
          </w:rPr>
          <w:t>empf</w:t>
        </w:r>
        <w:r w:rsidR="00104136">
          <w:rPr>
            <w:szCs w:val="22"/>
          </w:rPr>
          <w:t>e</w:t>
        </w:r>
        <w:r w:rsidR="00104136" w:rsidRPr="002336F2">
          <w:rPr>
            <w:szCs w:val="22"/>
          </w:rPr>
          <w:t>hlen</w:t>
        </w:r>
      </w:ins>
      <w:r w:rsidRPr="002336F2">
        <w:rPr>
          <w:szCs w:val="22"/>
        </w:rPr>
        <w:t>, den ersten Job interaktiv auszuführen und dann im Batch-Modus fortzufahren (durch Setzen des Kontrollkästchens "Automati</w:t>
      </w:r>
      <w:r w:rsidR="00153B45">
        <w:rPr>
          <w:szCs w:val="22"/>
        </w:rPr>
        <w:t>c</w:t>
      </w:r>
      <w:r w:rsidRPr="002336F2">
        <w:rPr>
          <w:szCs w:val="22"/>
        </w:rPr>
        <w:t>"). Schließlich können keine vernünftigen Standardwerte für das Schärfen / Glätten angegeben werden, so dass das Finden eines guten Parametersatzes nur in einer interaktiven Versuchs</w:t>
      </w:r>
      <w:del w:id="701" w:author="rolf" w:date="2020-08-29T21:59:00Z">
        <w:r w:rsidRPr="002336F2" w:rsidDel="00104136">
          <w:rPr>
            <w:szCs w:val="22"/>
          </w:rPr>
          <w:delText>- und Fehlerschleife</w:delText>
        </w:r>
      </w:del>
      <w:ins w:id="702" w:author="rolf" w:date="2020-08-29T21:59:00Z">
        <w:r w:rsidR="00104136">
          <w:rPr>
            <w:szCs w:val="22"/>
          </w:rPr>
          <w:t>reihe</w:t>
        </w:r>
      </w:ins>
      <w:r w:rsidRPr="002336F2">
        <w:rPr>
          <w:szCs w:val="22"/>
        </w:rPr>
        <w:t xml:space="preserve"> möglich ist. PSS wurde entwickelt, um diesen interaktiven Prozess so effektiv wie möglich zu unterstützen.</w:t>
      </w:r>
    </w:p>
    <w:p w14:paraId="26556024" w14:textId="19F78954" w:rsidR="00467144" w:rsidRPr="002336F2" w:rsidRDefault="00467144" w:rsidP="002336F2">
      <w:pPr>
        <w:spacing w:before="0"/>
        <w:rPr>
          <w:szCs w:val="22"/>
        </w:rPr>
      </w:pPr>
      <w:r w:rsidRPr="002336F2">
        <w:rPr>
          <w:szCs w:val="22"/>
        </w:rPr>
        <w:t xml:space="preserve">Um das Experimentieren mit verschiedenen Parametersätzen zu unterstützen, bietet PSS die Möglichkeit, eine beliebige Anzahl von Verarbeitungsversionen zu definieren und zu vergleichen. Mit dem </w:t>
      </w:r>
      <w:r w:rsidR="00153B45">
        <w:rPr>
          <w:szCs w:val="22"/>
        </w:rPr>
        <w:t xml:space="preserve">“version manager” </w:t>
      </w:r>
      <w:r w:rsidRPr="002336F2">
        <w:rPr>
          <w:szCs w:val="22"/>
        </w:rPr>
        <w:t xml:space="preserve">unten rechts können neue Versionen erstellt werden. Mit der Spinbox </w:t>
      </w:r>
      <w:r w:rsidR="00153B45">
        <w:rPr>
          <w:szCs w:val="22"/>
        </w:rPr>
        <w:t xml:space="preserve">“Version selected” </w:t>
      </w:r>
      <w:r w:rsidRPr="002336F2">
        <w:rPr>
          <w:szCs w:val="22"/>
        </w:rPr>
        <w:t xml:space="preserve">kann eine andere Version ausgewählt werden. Andere GUI-Elemente in dieser Ansicht, wie z.B. </w:t>
      </w:r>
      <w:r w:rsidR="00153B45">
        <w:rPr>
          <w:szCs w:val="22"/>
        </w:rPr>
        <w:t>“Delete”,</w:t>
      </w:r>
      <w:r w:rsidRPr="002336F2">
        <w:rPr>
          <w:szCs w:val="22"/>
        </w:rPr>
        <w:t xml:space="preserve"> </w:t>
      </w:r>
      <w:r w:rsidR="00153B45">
        <w:rPr>
          <w:szCs w:val="22"/>
        </w:rPr>
        <w:t xml:space="preserve">“Save”, “Save as” </w:t>
      </w:r>
      <w:r w:rsidRPr="002336F2">
        <w:rPr>
          <w:szCs w:val="22"/>
        </w:rPr>
        <w:t>und die Filterdetails im Panel oben rechts beziehen sich auf die aktuell ausgewählte Version. Die Versionsnummer "0" ist für das Originalbild reserviert, ohne dass eine Korrektur vorgenommen wird.</w:t>
      </w:r>
    </w:p>
    <w:p w14:paraId="345619D3" w14:textId="485C1F07" w:rsidR="00467144" w:rsidRPr="002336F2" w:rsidRDefault="00467144" w:rsidP="002336F2">
      <w:pPr>
        <w:spacing w:before="0"/>
        <w:rPr>
          <w:szCs w:val="22"/>
        </w:rPr>
      </w:pPr>
      <w:r w:rsidRPr="002336F2">
        <w:rPr>
          <w:szCs w:val="22"/>
        </w:rPr>
        <w:t>Die Schärfung in PSS wird unter Verwendung eines mehrschichtigen Unscharfmaskierungs</w:t>
      </w:r>
      <w:r w:rsidR="00153B45">
        <w:rPr>
          <w:szCs w:val="22"/>
        </w:rPr>
        <w:t>-</w:t>
      </w:r>
      <w:r w:rsidRPr="002336F2">
        <w:rPr>
          <w:szCs w:val="22"/>
        </w:rPr>
        <w:t>algorithmus implementiert. Für jede Verarbeitungsversion kann eine Hierarchie von bis zu vier Ebenen definiert werden. Jede Ebene wird definiert durch</w:t>
      </w:r>
    </w:p>
    <w:p w14:paraId="662977D6" w14:textId="48766C48" w:rsidR="00467144" w:rsidRPr="002336F2" w:rsidRDefault="00467144" w:rsidP="002336F2">
      <w:pPr>
        <w:pStyle w:val="Listenabsatz"/>
        <w:numPr>
          <w:ilvl w:val="0"/>
          <w:numId w:val="7"/>
        </w:numPr>
        <w:spacing w:before="0"/>
        <w:rPr>
          <w:szCs w:val="22"/>
        </w:rPr>
      </w:pPr>
      <w:del w:id="703" w:author="rolf" w:date="2020-08-29T22:00:00Z">
        <w:r w:rsidRPr="002336F2" w:rsidDel="00E924E2">
          <w:rPr>
            <w:szCs w:val="22"/>
          </w:rPr>
          <w:delText xml:space="preserve">Seine </w:delText>
        </w:r>
      </w:del>
      <w:ins w:id="704" w:author="rolf" w:date="2020-08-29T22:00:00Z">
        <w:r w:rsidR="00E924E2">
          <w:rPr>
            <w:szCs w:val="22"/>
          </w:rPr>
          <w:t>Ihre</w:t>
        </w:r>
        <w:r w:rsidR="00E924E2" w:rsidRPr="002336F2">
          <w:rPr>
            <w:szCs w:val="22"/>
          </w:rPr>
          <w:t xml:space="preserve"> </w:t>
        </w:r>
      </w:ins>
      <w:del w:id="705" w:author="rolf" w:date="2020-08-29T22:00:00Z">
        <w:r w:rsidRPr="002336F2" w:rsidDel="00E924E2">
          <w:rPr>
            <w:szCs w:val="22"/>
          </w:rPr>
          <w:delText xml:space="preserve">Ortsfrequenz </w:delText>
        </w:r>
      </w:del>
      <w:ins w:id="706" w:author="rolf" w:date="2020-08-29T22:00:00Z">
        <w:r w:rsidR="00E924E2">
          <w:rPr>
            <w:szCs w:val="22"/>
          </w:rPr>
          <w:t>Weite</w:t>
        </w:r>
        <w:r w:rsidR="00E924E2" w:rsidRPr="002336F2">
          <w:rPr>
            <w:szCs w:val="22"/>
          </w:rPr>
          <w:t xml:space="preserve"> </w:t>
        </w:r>
      </w:ins>
      <w:r w:rsidRPr="002336F2">
        <w:rPr>
          <w:szCs w:val="22"/>
        </w:rPr>
        <w:t>(</w:t>
      </w:r>
      <w:ins w:id="707" w:author="rolf" w:date="2020-08-29T22:02:00Z">
        <w:r w:rsidR="00E924E2">
          <w:rPr>
            <w:szCs w:val="22"/>
          </w:rPr>
          <w:t xml:space="preserve">Radius, </w:t>
        </w:r>
      </w:ins>
      <w:r w:rsidRPr="002336F2">
        <w:rPr>
          <w:szCs w:val="22"/>
        </w:rPr>
        <w:t>in Pixeln).</w:t>
      </w:r>
    </w:p>
    <w:p w14:paraId="2307B65E" w14:textId="3EB2426D" w:rsidR="0012466B" w:rsidRPr="002336F2" w:rsidRDefault="004774EF" w:rsidP="002336F2">
      <w:pPr>
        <w:pStyle w:val="Listenabsatz"/>
        <w:numPr>
          <w:ilvl w:val="0"/>
          <w:numId w:val="7"/>
        </w:numPr>
        <w:spacing w:before="0"/>
        <w:rPr>
          <w:szCs w:val="22"/>
        </w:rPr>
      </w:pPr>
      <w:r w:rsidRPr="002336F2">
        <w:rPr>
          <w:szCs w:val="22"/>
        </w:rPr>
        <w:t>Die Stärke</w:t>
      </w:r>
      <w:ins w:id="708" w:author="rolf" w:date="2020-08-29T22:02:00Z">
        <w:r w:rsidR="00E924E2">
          <w:rPr>
            <w:szCs w:val="22"/>
          </w:rPr>
          <w:t xml:space="preserve"> (</w:t>
        </w:r>
        <w:proofErr w:type="spellStart"/>
        <w:r w:rsidR="00E924E2">
          <w:rPr>
            <w:szCs w:val="22"/>
          </w:rPr>
          <w:t>Amount</w:t>
        </w:r>
        <w:proofErr w:type="spellEnd"/>
        <w:r w:rsidR="00E924E2">
          <w:rPr>
            <w:szCs w:val="22"/>
          </w:rPr>
          <w:t>)</w:t>
        </w:r>
      </w:ins>
      <w:del w:id="709" w:author="rolf" w:date="2020-08-29T22:01:00Z">
        <w:r w:rsidRPr="002336F2" w:rsidDel="00E924E2">
          <w:rPr>
            <w:szCs w:val="22"/>
          </w:rPr>
          <w:delText xml:space="preserve"> (oder Menge)</w:delText>
        </w:r>
      </w:del>
      <w:r w:rsidRPr="002336F2">
        <w:rPr>
          <w:szCs w:val="22"/>
        </w:rPr>
        <w:t xml:space="preserve">, mit der </w:t>
      </w:r>
      <w:ins w:id="710" w:author="rolf" w:date="2020-08-29T22:01:00Z">
        <w:r w:rsidR="00E924E2">
          <w:rPr>
            <w:szCs w:val="22"/>
          </w:rPr>
          <w:t xml:space="preserve">sich </w:t>
        </w:r>
      </w:ins>
      <w:r w:rsidRPr="002336F2">
        <w:rPr>
          <w:szCs w:val="22"/>
        </w:rPr>
        <w:t xml:space="preserve">die </w:t>
      </w:r>
      <w:del w:id="711" w:author="rolf" w:date="2020-08-29T22:01:00Z">
        <w:r w:rsidRPr="002336F2" w:rsidDel="00E924E2">
          <w:rPr>
            <w:szCs w:val="22"/>
          </w:rPr>
          <w:delText xml:space="preserve">Schicht </w:delText>
        </w:r>
      </w:del>
      <w:ins w:id="712" w:author="rolf" w:date="2020-08-29T22:01:00Z">
        <w:r w:rsidR="00E924E2">
          <w:rPr>
            <w:szCs w:val="22"/>
          </w:rPr>
          <w:t>Ebene</w:t>
        </w:r>
        <w:r w:rsidR="00E924E2" w:rsidRPr="002336F2">
          <w:rPr>
            <w:szCs w:val="22"/>
          </w:rPr>
          <w:t xml:space="preserve"> </w:t>
        </w:r>
      </w:ins>
      <w:del w:id="713" w:author="rolf" w:date="2020-08-29T22:01:00Z">
        <w:r w:rsidRPr="002336F2" w:rsidDel="00E924E2">
          <w:rPr>
            <w:szCs w:val="22"/>
          </w:rPr>
          <w:delText>aufgetragen wird</w:delText>
        </w:r>
      </w:del>
      <w:ins w:id="714" w:author="rolf" w:date="2020-08-29T22:01:00Z">
        <w:r w:rsidR="00E924E2">
          <w:rPr>
            <w:szCs w:val="22"/>
          </w:rPr>
          <w:t>auswirkt</w:t>
        </w:r>
      </w:ins>
      <w:r w:rsidRPr="002336F2">
        <w:rPr>
          <w:szCs w:val="22"/>
        </w:rPr>
        <w:t xml:space="preserve">. Wählen Sie einen positiven Wert, um das Bild zu schärfen, oder einen negativen Wert, um es zu glätten. Das Glätten kann nützlich sein, um hochfrequentes Rauschen zu entfernen, das durch eine vorhergehende </w:t>
      </w:r>
      <w:del w:id="715" w:author="rolf" w:date="2020-08-29T22:01:00Z">
        <w:r w:rsidRPr="002336F2" w:rsidDel="00E924E2">
          <w:rPr>
            <w:szCs w:val="22"/>
          </w:rPr>
          <w:delText xml:space="preserve">Schärfungsschicht </w:delText>
        </w:r>
      </w:del>
      <w:ins w:id="716" w:author="rolf" w:date="2020-08-29T22:01:00Z">
        <w:r w:rsidR="00E924E2" w:rsidRPr="002336F2">
          <w:rPr>
            <w:szCs w:val="22"/>
          </w:rPr>
          <w:t>Schärfungs</w:t>
        </w:r>
        <w:r w:rsidR="00E924E2">
          <w:rPr>
            <w:szCs w:val="22"/>
          </w:rPr>
          <w:t>ebene</w:t>
        </w:r>
        <w:r w:rsidR="00E924E2" w:rsidRPr="002336F2">
          <w:rPr>
            <w:szCs w:val="22"/>
          </w:rPr>
          <w:t xml:space="preserve"> </w:t>
        </w:r>
      </w:ins>
      <w:r w:rsidRPr="002336F2">
        <w:rPr>
          <w:szCs w:val="22"/>
        </w:rPr>
        <w:t>erzeugt wurde.</w:t>
      </w:r>
    </w:p>
    <w:p w14:paraId="4D9E544E" w14:textId="162E0CA4" w:rsidR="004774EF" w:rsidRPr="002336F2" w:rsidRDefault="004774EF" w:rsidP="002336F2">
      <w:pPr>
        <w:spacing w:before="0"/>
        <w:rPr>
          <w:szCs w:val="22"/>
        </w:rPr>
      </w:pPr>
      <w:r w:rsidRPr="002336F2">
        <w:rPr>
          <w:szCs w:val="22"/>
        </w:rPr>
        <w:t>Eine Ebene kann entweder nur den Luminanzkanal oder alle Farbkanäle beeinflussen. Die Auswahl wird durch entsprechendes Setzen eines Kontrollkästchens getroffen.</w:t>
      </w:r>
    </w:p>
    <w:p w14:paraId="60BEF85F" w14:textId="59CD8F52" w:rsidR="004774EF" w:rsidRPr="002336F2" w:rsidRDefault="004774EF" w:rsidP="00003C94">
      <w:pPr>
        <w:spacing w:before="240" w:after="240"/>
        <w:rPr>
          <w:szCs w:val="22"/>
        </w:rPr>
      </w:pPr>
      <w:r w:rsidRPr="002336F2">
        <w:rPr>
          <w:noProof/>
          <w:szCs w:val="22"/>
          <w:lang w:eastAsia="de-DE"/>
        </w:rPr>
        <w:drawing>
          <wp:inline distT="0" distB="0" distL="0" distR="0" wp14:anchorId="25ACF6A7" wp14:editId="080C455C">
            <wp:extent cx="5760720" cy="4109085"/>
            <wp:effectExtent l="0" t="0" r="0" b="571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109085"/>
                    </a:xfrm>
                    <a:prstGeom prst="rect">
                      <a:avLst/>
                    </a:prstGeom>
                    <a:noFill/>
                    <a:ln>
                      <a:noFill/>
                    </a:ln>
                  </pic:spPr>
                </pic:pic>
              </a:graphicData>
            </a:graphic>
          </wp:inline>
        </w:drawing>
      </w:r>
    </w:p>
    <w:p w14:paraId="3BE57FCF" w14:textId="646A2EAD" w:rsidR="004774EF" w:rsidRPr="002336F2" w:rsidRDefault="004774EF" w:rsidP="002336F2">
      <w:pPr>
        <w:spacing w:before="0"/>
        <w:rPr>
          <w:szCs w:val="22"/>
        </w:rPr>
      </w:pPr>
      <w:r w:rsidRPr="002336F2">
        <w:rPr>
          <w:szCs w:val="22"/>
        </w:rPr>
        <w:t xml:space="preserve">Wenn die </w:t>
      </w:r>
      <w:del w:id="717" w:author="rolf" w:date="2020-08-29T22:02:00Z">
        <w:r w:rsidRPr="002336F2" w:rsidDel="00E924E2">
          <w:rPr>
            <w:szCs w:val="22"/>
          </w:rPr>
          <w:delText xml:space="preserve">Nachbearbeitungsansicht </w:delText>
        </w:r>
      </w:del>
      <w:proofErr w:type="spellStart"/>
      <w:ins w:id="718" w:author="rolf" w:date="2020-08-29T22:02:00Z">
        <w:r w:rsidR="00E924E2">
          <w:rPr>
            <w:szCs w:val="22"/>
          </w:rPr>
          <w:t>Postprocessing</w:t>
        </w:r>
        <w:proofErr w:type="spellEnd"/>
        <w:r w:rsidR="00E924E2">
          <w:rPr>
            <w:szCs w:val="22"/>
          </w:rPr>
          <w:t>-A</w:t>
        </w:r>
        <w:r w:rsidR="00E924E2" w:rsidRPr="002336F2">
          <w:rPr>
            <w:szCs w:val="22"/>
          </w:rPr>
          <w:t xml:space="preserve">nsicht </w:t>
        </w:r>
      </w:ins>
      <w:r w:rsidRPr="002336F2">
        <w:rPr>
          <w:szCs w:val="22"/>
        </w:rPr>
        <w:t xml:space="preserve">in der GUI geöffnet wird, zeigt der Viewer auf der linken Seite das Eingabebild, wobei das im Versionsmanager ausgewählte Schärfungsmodell angewendet wird. </w:t>
      </w:r>
      <w:r w:rsidRPr="002336F2">
        <w:rPr>
          <w:szCs w:val="22"/>
        </w:rPr>
        <w:lastRenderedPageBreak/>
        <w:t xml:space="preserve">Wenn PSS zum ersten Mal aufgerufen wird, beginnt es zusätzlich zum Originalbild (Version "0") mit einer anfänglichen Version 1, die aus einer trivialen einzelnen Korrekturebene besteht (Radius = 1.0, </w:t>
      </w:r>
      <w:del w:id="719" w:author="rolf" w:date="2020-08-29T22:02:00Z">
        <w:r w:rsidRPr="002336F2" w:rsidDel="00E924E2">
          <w:rPr>
            <w:szCs w:val="22"/>
          </w:rPr>
          <w:delText xml:space="preserve">Betrag </w:delText>
        </w:r>
      </w:del>
      <w:ins w:id="720" w:author="rolf" w:date="2020-08-29T22:02:00Z">
        <w:r w:rsidR="00E924E2">
          <w:rPr>
            <w:szCs w:val="22"/>
          </w:rPr>
          <w:t>Stärke</w:t>
        </w:r>
        <w:r w:rsidR="00E924E2" w:rsidRPr="002336F2">
          <w:rPr>
            <w:szCs w:val="22"/>
          </w:rPr>
          <w:t xml:space="preserve"> </w:t>
        </w:r>
      </w:ins>
      <w:r w:rsidRPr="002336F2">
        <w:rPr>
          <w:szCs w:val="22"/>
        </w:rPr>
        <w:t>= 0., d.h. es wird keine Korrektur angewendet, Schärfung in allen Farbkanälen).</w:t>
      </w:r>
    </w:p>
    <w:p w14:paraId="6E64F479" w14:textId="7C7C4016" w:rsidR="004774EF" w:rsidRPr="002336F2" w:rsidRDefault="004774EF" w:rsidP="002336F2">
      <w:pPr>
        <w:spacing w:before="0"/>
        <w:rPr>
          <w:szCs w:val="22"/>
        </w:rPr>
      </w:pPr>
      <w:r w:rsidRPr="002336F2">
        <w:rPr>
          <w:szCs w:val="22"/>
        </w:rPr>
        <w:t xml:space="preserve">Ebenen werden durch Drücken der </w:t>
      </w:r>
      <w:del w:id="721" w:author="rolf" w:date="2020-08-29T22:03:00Z">
        <w:r w:rsidRPr="002336F2" w:rsidDel="00E924E2">
          <w:rPr>
            <w:szCs w:val="22"/>
          </w:rPr>
          <w:delText xml:space="preserve">Knöpfe </w:delText>
        </w:r>
      </w:del>
      <w:ins w:id="722" w:author="rolf" w:date="2020-08-29T22:03:00Z">
        <w:r w:rsidR="00E924E2">
          <w:rPr>
            <w:szCs w:val="22"/>
          </w:rPr>
          <w:t>Schaltflächen</w:t>
        </w:r>
        <w:r w:rsidR="00E924E2" w:rsidRPr="002336F2">
          <w:rPr>
            <w:szCs w:val="22"/>
          </w:rPr>
          <w:t xml:space="preserve"> </w:t>
        </w:r>
      </w:ins>
      <w:r w:rsidR="00BB5098">
        <w:rPr>
          <w:szCs w:val="22"/>
        </w:rPr>
        <w:t xml:space="preserve">“Add </w:t>
      </w:r>
      <w:proofErr w:type="spellStart"/>
      <w:r w:rsidR="00BB5098">
        <w:rPr>
          <w:szCs w:val="22"/>
        </w:rPr>
        <w:t>correction</w:t>
      </w:r>
      <w:proofErr w:type="spellEnd"/>
      <w:r w:rsidR="00BB5098">
        <w:rPr>
          <w:szCs w:val="22"/>
        </w:rPr>
        <w:t xml:space="preserve"> </w:t>
      </w:r>
      <w:proofErr w:type="spellStart"/>
      <w:r w:rsidR="00BB5098">
        <w:rPr>
          <w:szCs w:val="22"/>
        </w:rPr>
        <w:t>layer</w:t>
      </w:r>
      <w:proofErr w:type="spellEnd"/>
      <w:r w:rsidR="00BB5098">
        <w:rPr>
          <w:szCs w:val="22"/>
        </w:rPr>
        <w:t>”</w:t>
      </w:r>
      <w:r w:rsidRPr="002336F2">
        <w:rPr>
          <w:szCs w:val="22"/>
        </w:rPr>
        <w:t xml:space="preserve"> und </w:t>
      </w:r>
      <w:r w:rsidR="00BB5098">
        <w:rPr>
          <w:szCs w:val="22"/>
        </w:rPr>
        <w:t xml:space="preserve">“Remove” </w:t>
      </w:r>
      <w:r w:rsidRPr="002336F2">
        <w:rPr>
          <w:szCs w:val="22"/>
        </w:rPr>
        <w:t>hinzugefügt bzw. entfernt. Wenn Ebenenparameter geändert werden, wird der Bildbetrachter sofort aktualisiert. Bei großen Bildern erscheint in der Statuszeile eine "</w:t>
      </w:r>
      <w:r w:rsidR="00BB5098">
        <w:rPr>
          <w:szCs w:val="22"/>
        </w:rPr>
        <w:t>busy</w:t>
      </w:r>
      <w:r w:rsidRPr="002336F2">
        <w:rPr>
          <w:szCs w:val="22"/>
        </w:rPr>
        <w:t>"-Meldung, bis die Aktualisierung abgeschlossen ist.</w:t>
      </w:r>
    </w:p>
    <w:p w14:paraId="3203C2B7" w14:textId="77777777" w:rsidR="004774EF" w:rsidRPr="002336F2" w:rsidRDefault="004774EF" w:rsidP="002336F2">
      <w:pPr>
        <w:spacing w:before="0"/>
        <w:rPr>
          <w:szCs w:val="22"/>
        </w:rPr>
      </w:pPr>
      <w:r w:rsidRPr="002336F2">
        <w:rPr>
          <w:szCs w:val="22"/>
        </w:rPr>
        <w:t>Im untenstehenden Beispiel wurde eine zweite Ebene (mit einem negativen Betrag) hinzugefügt, um hochfrequentes Rauschen im Luminanzkanal zu entfernen. Die Zoom-Funktion des Betrachters wird verwendet, um den Filtereffekt im Detail zu betrachten.</w:t>
      </w:r>
    </w:p>
    <w:p w14:paraId="173906A5" w14:textId="7C48DCFE" w:rsidR="004774EF" w:rsidRPr="002336F2" w:rsidRDefault="004774EF" w:rsidP="002336F2">
      <w:pPr>
        <w:spacing w:before="0"/>
        <w:rPr>
          <w:szCs w:val="22"/>
        </w:rPr>
      </w:pPr>
      <w:r w:rsidRPr="002336F2">
        <w:rPr>
          <w:szCs w:val="22"/>
        </w:rPr>
        <w:t>Wenn der Benutzer den Versionsmanager-Button "Ne</w:t>
      </w:r>
      <w:r w:rsidR="00BB5098">
        <w:rPr>
          <w:szCs w:val="22"/>
        </w:rPr>
        <w:t>w</w:t>
      </w:r>
      <w:r w:rsidRPr="002336F2">
        <w:rPr>
          <w:szCs w:val="22"/>
        </w:rPr>
        <w:t>" drückt, wird eine neue Version mit den gleichen Parametereinstellungen wie die aktuell gewählte Version an die Versionsliste angehängt, und der Versionswähler schaltet auf die neue Version um. Auf diese Weise ist es einfach, Varianten bestehender Versionen zu erstellen und sie mit der Version zu vergleichen, von der sie abgeleitet wurden.</w:t>
      </w:r>
    </w:p>
    <w:p w14:paraId="596B22F7" w14:textId="1B5F895D" w:rsidR="004774EF" w:rsidRPr="002336F2" w:rsidRDefault="004774EF" w:rsidP="00447964">
      <w:pPr>
        <w:spacing w:before="0"/>
        <w:rPr>
          <w:szCs w:val="22"/>
        </w:rPr>
      </w:pPr>
    </w:p>
    <w:p w14:paraId="454BE6D4" w14:textId="75710A9B" w:rsidR="004774EF" w:rsidRPr="002336F2" w:rsidRDefault="004774EF" w:rsidP="007115FF">
      <w:pPr>
        <w:spacing w:before="0" w:after="240"/>
        <w:rPr>
          <w:szCs w:val="22"/>
        </w:rPr>
      </w:pPr>
      <w:r w:rsidRPr="002336F2">
        <w:rPr>
          <w:noProof/>
          <w:szCs w:val="22"/>
          <w:lang w:eastAsia="de-DE"/>
        </w:rPr>
        <w:drawing>
          <wp:inline distT="0" distB="0" distL="0" distR="0" wp14:anchorId="74D4B715" wp14:editId="48C98145">
            <wp:extent cx="5760720" cy="4109085"/>
            <wp:effectExtent l="0" t="0" r="0" b="571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109085"/>
                    </a:xfrm>
                    <a:prstGeom prst="rect">
                      <a:avLst/>
                    </a:prstGeom>
                    <a:noFill/>
                    <a:ln>
                      <a:noFill/>
                    </a:ln>
                  </pic:spPr>
                </pic:pic>
              </a:graphicData>
            </a:graphic>
          </wp:inline>
        </w:drawing>
      </w:r>
    </w:p>
    <w:p w14:paraId="5AEF5FA0" w14:textId="02558C38" w:rsidR="004774EF" w:rsidRPr="002336F2" w:rsidRDefault="00E2325D" w:rsidP="002336F2">
      <w:pPr>
        <w:spacing w:before="0"/>
        <w:rPr>
          <w:szCs w:val="22"/>
        </w:rPr>
      </w:pPr>
      <w:r w:rsidRPr="002336F2">
        <w:rPr>
          <w:szCs w:val="22"/>
        </w:rPr>
        <w:t xml:space="preserve">Mit dem "Blinkkomparator" können verschiedene Versionen miteinander verglichen werden. Zuerst wird zusätzlich zu der gewählten Version eine weitere Version in der Spin-Box rechts ausgewählt. Wenn beide Versionen eingestellt sind, bewirkt das </w:t>
      </w:r>
      <w:del w:id="723" w:author="rolf" w:date="2020-08-29T22:05:00Z">
        <w:r w:rsidRPr="002336F2" w:rsidDel="00E924E2">
          <w:rPr>
            <w:szCs w:val="22"/>
          </w:rPr>
          <w:delText xml:space="preserve">Ankreuzen </w:delText>
        </w:r>
      </w:del>
      <w:ins w:id="724" w:author="rolf" w:date="2020-08-29T22:05:00Z">
        <w:r w:rsidR="00E924E2">
          <w:rPr>
            <w:szCs w:val="22"/>
          </w:rPr>
          <w:t>Aktivieren</w:t>
        </w:r>
        <w:r w:rsidR="00E924E2" w:rsidRPr="002336F2">
          <w:rPr>
            <w:szCs w:val="22"/>
          </w:rPr>
          <w:t xml:space="preserve"> </w:t>
        </w:r>
      </w:ins>
      <w:r w:rsidRPr="002336F2">
        <w:rPr>
          <w:szCs w:val="22"/>
        </w:rPr>
        <w:t xml:space="preserve">des Kästchens </w:t>
      </w:r>
      <w:r w:rsidR="00447964">
        <w:rPr>
          <w:szCs w:val="22"/>
        </w:rPr>
        <w:t xml:space="preserve">“Blink compare </w:t>
      </w:r>
      <w:proofErr w:type="spellStart"/>
      <w:r w:rsidR="00447964">
        <w:rPr>
          <w:szCs w:val="22"/>
        </w:rPr>
        <w:t>with</w:t>
      </w:r>
      <w:proofErr w:type="spellEnd"/>
      <w:r w:rsidR="00447964">
        <w:rPr>
          <w:szCs w:val="22"/>
        </w:rPr>
        <w:t>”</w:t>
      </w:r>
      <w:r w:rsidRPr="002336F2">
        <w:rPr>
          <w:szCs w:val="22"/>
        </w:rPr>
        <w:t xml:space="preserve">, dass der </w:t>
      </w:r>
      <w:del w:id="725" w:author="rolf" w:date="2020-08-29T22:05:00Z">
        <w:r w:rsidRPr="002336F2" w:rsidDel="00E924E2">
          <w:rPr>
            <w:szCs w:val="22"/>
          </w:rPr>
          <w:delText xml:space="preserve">Betrachter </w:delText>
        </w:r>
      </w:del>
      <w:ins w:id="726" w:author="rolf" w:date="2020-08-29T22:05:00Z">
        <w:r w:rsidR="00E924E2">
          <w:rPr>
            <w:szCs w:val="22"/>
          </w:rPr>
          <w:t>Viewer</w:t>
        </w:r>
        <w:r w:rsidR="00E924E2" w:rsidRPr="002336F2">
          <w:rPr>
            <w:szCs w:val="22"/>
          </w:rPr>
          <w:t xml:space="preserve"> </w:t>
        </w:r>
      </w:ins>
      <w:r w:rsidRPr="002336F2">
        <w:rPr>
          <w:szCs w:val="22"/>
        </w:rPr>
        <w:t xml:space="preserve">zwischen ihnen wechselt. Die Nummer der aktuell im Viewer angezeigten Version wird in </w:t>
      </w:r>
      <w:r w:rsidR="00447964" w:rsidRPr="002336F2">
        <w:rPr>
          <w:szCs w:val="22"/>
        </w:rPr>
        <w:t>Rot</w:t>
      </w:r>
      <w:r w:rsidRPr="002336F2">
        <w:rPr>
          <w:szCs w:val="22"/>
        </w:rPr>
        <w:t xml:space="preserve"> angezeigt. Während der Blinkkomparator läuft, können die Ebenenparameter der ausgewählten Version geändert werden. Ebenen können hinzugefügt oder entfernt werden. Auch die Auswahl der beiden angezeigten Versionen kann geändert werden. Zu guter Letzt kann, wie bei allen PSS-Viewern, durch Zoomen und Schwenken die Wirkung des Schärfungsmodells im Detail untersucht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E2325D" w:rsidRPr="002336F2" w14:paraId="0B9B62E9" w14:textId="77777777" w:rsidTr="007115FF">
        <w:tc>
          <w:tcPr>
            <w:tcW w:w="4536" w:type="dxa"/>
          </w:tcPr>
          <w:p w14:paraId="2EC494C6" w14:textId="713654DD" w:rsidR="00E2325D" w:rsidRPr="002336F2" w:rsidRDefault="00E2325D" w:rsidP="007115FF">
            <w:pPr>
              <w:spacing w:before="240" w:after="240"/>
              <w:rPr>
                <w:szCs w:val="22"/>
              </w:rPr>
            </w:pPr>
            <w:r w:rsidRPr="002336F2">
              <w:rPr>
                <w:noProof/>
                <w:szCs w:val="22"/>
                <w:lang w:eastAsia="de-DE"/>
              </w:rPr>
              <w:lastRenderedPageBreak/>
              <w:drawing>
                <wp:inline distT="0" distB="0" distL="0" distR="0" wp14:anchorId="4CDEC75B" wp14:editId="5DB26349">
                  <wp:extent cx="2880000" cy="1075813"/>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0000" cy="1075813"/>
                          </a:xfrm>
                          <a:prstGeom prst="rect">
                            <a:avLst/>
                          </a:prstGeom>
                          <a:noFill/>
                          <a:ln>
                            <a:noFill/>
                          </a:ln>
                        </pic:spPr>
                      </pic:pic>
                    </a:graphicData>
                  </a:graphic>
                </wp:inline>
              </w:drawing>
            </w:r>
          </w:p>
        </w:tc>
        <w:tc>
          <w:tcPr>
            <w:tcW w:w="4536" w:type="dxa"/>
          </w:tcPr>
          <w:p w14:paraId="468C335D" w14:textId="52A8C75C" w:rsidR="00E2325D" w:rsidRPr="002336F2" w:rsidRDefault="00E2325D" w:rsidP="007115FF">
            <w:pPr>
              <w:spacing w:before="240" w:after="240"/>
              <w:jc w:val="right"/>
              <w:rPr>
                <w:szCs w:val="22"/>
              </w:rPr>
            </w:pPr>
            <w:r w:rsidRPr="002336F2">
              <w:rPr>
                <w:noProof/>
                <w:szCs w:val="22"/>
                <w:lang w:eastAsia="de-DE"/>
              </w:rPr>
              <w:drawing>
                <wp:inline distT="0" distB="0" distL="0" distR="0" wp14:anchorId="7EB6887E" wp14:editId="59D66152">
                  <wp:extent cx="2880000" cy="1067441"/>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0000" cy="1067441"/>
                          </a:xfrm>
                          <a:prstGeom prst="rect">
                            <a:avLst/>
                          </a:prstGeom>
                          <a:noFill/>
                          <a:ln>
                            <a:noFill/>
                          </a:ln>
                        </pic:spPr>
                      </pic:pic>
                    </a:graphicData>
                  </a:graphic>
                </wp:inline>
              </w:drawing>
            </w:r>
          </w:p>
        </w:tc>
      </w:tr>
    </w:tbl>
    <w:p w14:paraId="59093650" w14:textId="3FAA6A1D" w:rsidR="00E2325D" w:rsidRPr="002336F2" w:rsidRDefault="00FC6E3A" w:rsidP="007115FF">
      <w:pPr>
        <w:spacing w:before="240"/>
        <w:rPr>
          <w:szCs w:val="22"/>
        </w:rPr>
      </w:pPr>
      <w:r w:rsidRPr="002336F2">
        <w:rPr>
          <w:szCs w:val="22"/>
        </w:rPr>
        <w:t>Sobald der Benutzer mit der gewählten Version zufrieden ist, löst das Drücken der Schaltfläche "OK" aus, dass PSS diese Bildversion zusammen mit dem Eingabebild (als 16bit .png, .tiff oder .fits Bild) speichert. Der Dateiname ist der des Eingabebildes, erweitert um die Endung "_gpp.png / .tiff / .fits". Die Parameter aller Nachbearbeitungsversionen und die Nummer der ausgewählten Version werden in der Konfigurationsdatei gespeichert. Wenn die Nachbearbeitungs-Ansicht das nächste Mal geöffnet wird, werden alle Versionen und der Auswahlindex wiederhergestellt.</w:t>
      </w:r>
    </w:p>
    <w:p w14:paraId="07B5B7AD" w14:textId="27092DE6" w:rsidR="00FC6E3A" w:rsidRPr="002336F2" w:rsidRDefault="00FC6E3A" w:rsidP="00447964">
      <w:pPr>
        <w:spacing w:before="0"/>
        <w:rPr>
          <w:szCs w:val="22"/>
        </w:rPr>
      </w:pPr>
    </w:p>
    <w:p w14:paraId="4EB0DA63" w14:textId="77777777" w:rsidR="00B64394" w:rsidRDefault="00B64394" w:rsidP="00447964">
      <w:pPr>
        <w:spacing w:before="0"/>
        <w:rPr>
          <w:noProof/>
          <w:szCs w:val="22"/>
        </w:rPr>
      </w:pPr>
    </w:p>
    <w:p w14:paraId="339DA29A" w14:textId="031B4D36" w:rsidR="00B64394" w:rsidRDefault="000B6722" w:rsidP="002336F2">
      <w:pPr>
        <w:spacing w:before="0"/>
        <w:rPr>
          <w:szCs w:val="22"/>
        </w:rPr>
      </w:pPr>
      <w:r w:rsidRPr="002336F2">
        <w:rPr>
          <w:noProof/>
          <w:szCs w:val="22"/>
          <w:lang w:eastAsia="de-DE"/>
        </w:rPr>
        <w:drawing>
          <wp:anchor distT="0" distB="0" distL="114300" distR="114300" simplePos="0" relativeHeight="251660288" behindDoc="0" locked="0" layoutInCell="1" allowOverlap="1" wp14:anchorId="1CD9B3E8" wp14:editId="3A92AE12">
            <wp:simplePos x="0" y="0"/>
            <wp:positionH relativeFrom="column">
              <wp:posOffset>144780</wp:posOffset>
            </wp:positionH>
            <wp:positionV relativeFrom="paragraph">
              <wp:posOffset>0</wp:posOffset>
            </wp:positionV>
            <wp:extent cx="3060000" cy="2181483"/>
            <wp:effectExtent l="0" t="0" r="7620" b="0"/>
            <wp:wrapSquare wrapText="r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0000" cy="21814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36F2">
        <w:rPr>
          <w:szCs w:val="22"/>
        </w:rPr>
        <w:t>Zusätzlich kann der Benutzer die gewählte Nachbearbeitungsversion an einem beliebigen Ort im Dateisystem speichern, indem er die Schaltfläche "S</w:t>
      </w:r>
      <w:r w:rsidR="00447964">
        <w:rPr>
          <w:szCs w:val="22"/>
        </w:rPr>
        <w:t>ave as</w:t>
      </w:r>
      <w:r w:rsidRPr="002336F2">
        <w:rPr>
          <w:szCs w:val="22"/>
        </w:rPr>
        <w:t>" drückt.</w:t>
      </w:r>
    </w:p>
    <w:p w14:paraId="150E29F4" w14:textId="057FF53A" w:rsidR="000B6722" w:rsidRPr="002336F2" w:rsidRDefault="000B6722" w:rsidP="00447964">
      <w:pPr>
        <w:spacing w:before="0" w:after="240"/>
        <w:rPr>
          <w:szCs w:val="22"/>
        </w:rPr>
      </w:pPr>
      <w:r w:rsidRPr="002336F2">
        <w:rPr>
          <w:szCs w:val="22"/>
        </w:rPr>
        <w:t xml:space="preserve">Verschiedene Nachbearbeitungskonfigurationen können über die Menüeinträge </w:t>
      </w:r>
      <w:r w:rsidR="00447964">
        <w:rPr>
          <w:szCs w:val="22"/>
        </w:rPr>
        <w:t xml:space="preserve">“File / Save configuration” </w:t>
      </w:r>
      <w:r w:rsidRPr="002336F2">
        <w:rPr>
          <w:szCs w:val="22"/>
        </w:rPr>
        <w:t xml:space="preserve">und </w:t>
      </w:r>
      <w:r w:rsidR="00447964">
        <w:rPr>
          <w:szCs w:val="22"/>
        </w:rPr>
        <w:t>“File / Load configuration”</w:t>
      </w:r>
      <w:r w:rsidRPr="002336F2">
        <w:rPr>
          <w:szCs w:val="22"/>
        </w:rPr>
        <w:t xml:space="preserve"> jederzeit gespeichert und wiederhergestellt werden (siehe oben in </w:t>
      </w:r>
      <w:r w:rsidRPr="00E924E2">
        <w:rPr>
          <w:szCs w:val="22"/>
          <w:highlight w:val="yellow"/>
          <w:rPrChange w:id="727" w:author="rolf" w:date="2020-08-29T22:06:00Z">
            <w:rPr>
              <w:szCs w:val="22"/>
            </w:rPr>
          </w:rPrChange>
        </w:rPr>
        <w:t>Abschnitt 4.1</w:t>
      </w:r>
      <w:r w:rsidRPr="002336F2">
        <w:rPr>
          <w:szCs w:val="22"/>
        </w:rPr>
        <w:t>).</w:t>
      </w:r>
    </w:p>
    <w:p w14:paraId="63A9ECE9" w14:textId="77777777" w:rsidR="000C27F1" w:rsidRPr="002336F2" w:rsidRDefault="000C27F1" w:rsidP="00447964">
      <w:pPr>
        <w:spacing w:before="360"/>
        <w:rPr>
          <w:b/>
          <w:bCs/>
          <w:szCs w:val="22"/>
        </w:rPr>
      </w:pPr>
      <w:r w:rsidRPr="002336F2">
        <w:rPr>
          <w:b/>
          <w:bCs/>
          <w:szCs w:val="22"/>
        </w:rPr>
        <w:t>4.14 Ende des Programms</w:t>
      </w:r>
    </w:p>
    <w:p w14:paraId="5F9A73C2" w14:textId="37BC23AB" w:rsidR="000B6722" w:rsidRPr="002336F2" w:rsidRDefault="000C27F1" w:rsidP="002336F2">
      <w:pPr>
        <w:spacing w:before="0"/>
        <w:rPr>
          <w:szCs w:val="22"/>
        </w:rPr>
      </w:pPr>
      <w:r w:rsidRPr="002336F2">
        <w:rPr>
          <w:szCs w:val="22"/>
        </w:rPr>
        <w:t xml:space="preserve">Wenn ein </w:t>
      </w:r>
      <w:del w:id="728" w:author="rolf" w:date="2020-08-29T22:07:00Z">
        <w:r w:rsidRPr="002336F2" w:rsidDel="00E924E2">
          <w:rPr>
            <w:szCs w:val="22"/>
          </w:rPr>
          <w:delText xml:space="preserve">Auftrag </w:delText>
        </w:r>
      </w:del>
      <w:ins w:id="729" w:author="rolf" w:date="2020-08-29T22:07:00Z">
        <w:r w:rsidR="00E924E2">
          <w:rPr>
            <w:szCs w:val="22"/>
          </w:rPr>
          <w:t>Job</w:t>
        </w:r>
        <w:r w:rsidR="00E924E2" w:rsidRPr="002336F2">
          <w:rPr>
            <w:szCs w:val="22"/>
          </w:rPr>
          <w:t xml:space="preserve"> </w:t>
        </w:r>
      </w:ins>
      <w:r w:rsidRPr="002336F2">
        <w:rPr>
          <w:szCs w:val="22"/>
        </w:rPr>
        <w:t xml:space="preserve">im interaktiven Modus beendet ist, kann der Benutzer PSS anweisen, die Ausführung zu wiederholen, beginnend mit einer ausgewählten </w:t>
      </w:r>
      <w:del w:id="730" w:author="rolf" w:date="2020-08-29T22:07:00Z">
        <w:r w:rsidRPr="002336F2" w:rsidDel="00E924E2">
          <w:rPr>
            <w:szCs w:val="22"/>
          </w:rPr>
          <w:delText>Auftragsphase</w:delText>
        </w:r>
      </w:del>
      <w:ins w:id="731" w:author="rolf" w:date="2020-08-29T22:07:00Z">
        <w:r w:rsidR="00E924E2">
          <w:rPr>
            <w:szCs w:val="22"/>
          </w:rPr>
          <w:t>Job-P</w:t>
        </w:r>
        <w:r w:rsidR="00E924E2" w:rsidRPr="002336F2">
          <w:rPr>
            <w:szCs w:val="22"/>
          </w:rPr>
          <w:t>hase</w:t>
        </w:r>
      </w:ins>
      <w:r w:rsidRPr="002336F2">
        <w:rPr>
          <w:szCs w:val="22"/>
        </w:rPr>
        <w:t xml:space="preserve">. Durch Drücken des </w:t>
      </w:r>
      <w:del w:id="732" w:author="rolf" w:date="2020-08-29T22:08:00Z">
        <w:r w:rsidRPr="002336F2" w:rsidDel="00E924E2">
          <w:rPr>
            <w:szCs w:val="22"/>
          </w:rPr>
          <w:delText xml:space="preserve">Kombinationsfeldes </w:delText>
        </w:r>
      </w:del>
      <w:ins w:id="733" w:author="rolf" w:date="2020-08-29T22:08:00Z">
        <w:r w:rsidR="00E924E2">
          <w:rPr>
            <w:szCs w:val="22"/>
          </w:rPr>
          <w:t>Auswahl</w:t>
        </w:r>
        <w:r w:rsidR="00E924E2" w:rsidRPr="002336F2">
          <w:rPr>
            <w:szCs w:val="22"/>
          </w:rPr>
          <w:t xml:space="preserve">feldes </w:t>
        </w:r>
      </w:ins>
      <w:r w:rsidRPr="002336F2">
        <w:rPr>
          <w:szCs w:val="22"/>
        </w:rPr>
        <w:t>"</w:t>
      </w:r>
      <w:r w:rsidR="00447964">
        <w:rPr>
          <w:szCs w:val="22"/>
        </w:rPr>
        <w:t xml:space="preserve">Go back </w:t>
      </w:r>
      <w:proofErr w:type="spellStart"/>
      <w:r w:rsidR="00447964">
        <w:rPr>
          <w:szCs w:val="22"/>
        </w:rPr>
        <w:t>to</w:t>
      </w:r>
      <w:proofErr w:type="spellEnd"/>
      <w:r w:rsidRPr="002336F2">
        <w:rPr>
          <w:szCs w:val="22"/>
        </w:rPr>
        <w:t>" wird ein Panel mit den verfügbaren Phasen geöffnet. Dies kann nützlich sein, wenn man Parameter ändern möchte, die nur spätere Jobphasen betreffen, ohne den gesamten Job zu wiederholen.</w:t>
      </w:r>
    </w:p>
    <w:p w14:paraId="27F0ECEA" w14:textId="4263558E" w:rsidR="000C27F1" w:rsidRPr="002336F2" w:rsidRDefault="006C2E7B" w:rsidP="00B64394">
      <w:pPr>
        <w:spacing w:before="240" w:after="240"/>
        <w:rPr>
          <w:szCs w:val="22"/>
        </w:rPr>
      </w:pPr>
      <w:r w:rsidRPr="002336F2">
        <w:rPr>
          <w:noProof/>
          <w:szCs w:val="22"/>
          <w:lang w:eastAsia="de-DE"/>
        </w:rPr>
        <w:drawing>
          <wp:inline distT="0" distB="0" distL="0" distR="0" wp14:anchorId="265E67F0" wp14:editId="7FAD9CBF">
            <wp:extent cx="5760720" cy="2228215"/>
            <wp:effectExtent l="0" t="0" r="0" b="63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2228215"/>
                    </a:xfrm>
                    <a:prstGeom prst="rect">
                      <a:avLst/>
                    </a:prstGeom>
                    <a:noFill/>
                    <a:ln>
                      <a:noFill/>
                    </a:ln>
                  </pic:spPr>
                </pic:pic>
              </a:graphicData>
            </a:graphic>
          </wp:inline>
        </w:drawing>
      </w:r>
    </w:p>
    <w:p w14:paraId="4D4658AB" w14:textId="5DF78F13" w:rsidR="006C2E7B" w:rsidRPr="002336F2" w:rsidRDefault="006C2E7B" w:rsidP="002336F2">
      <w:pPr>
        <w:spacing w:before="0"/>
        <w:rPr>
          <w:szCs w:val="22"/>
        </w:rPr>
      </w:pPr>
      <w:r w:rsidRPr="002336F2">
        <w:rPr>
          <w:szCs w:val="22"/>
        </w:rPr>
        <w:lastRenderedPageBreak/>
        <w:t xml:space="preserve">Wenn alle </w:t>
      </w:r>
      <w:del w:id="734" w:author="rolf" w:date="2020-08-29T22:08:00Z">
        <w:r w:rsidRPr="002336F2" w:rsidDel="00E924E2">
          <w:rPr>
            <w:szCs w:val="22"/>
          </w:rPr>
          <w:delText xml:space="preserve">Aufträge </w:delText>
        </w:r>
      </w:del>
      <w:ins w:id="735" w:author="rolf" w:date="2020-08-29T22:08:00Z">
        <w:r w:rsidR="00E924E2">
          <w:rPr>
            <w:szCs w:val="22"/>
          </w:rPr>
          <w:t>Jobs</w:t>
        </w:r>
        <w:bookmarkStart w:id="736" w:name="_GoBack"/>
        <w:bookmarkEnd w:id="736"/>
        <w:r w:rsidR="00E924E2" w:rsidRPr="002336F2">
          <w:rPr>
            <w:szCs w:val="22"/>
          </w:rPr>
          <w:t xml:space="preserve"> </w:t>
        </w:r>
      </w:ins>
      <w:r w:rsidRPr="002336F2">
        <w:rPr>
          <w:szCs w:val="22"/>
        </w:rPr>
        <w:t>abgeschlossen sind, kehrt PSS in seinen Ausgangszustand zurück. Neue Jobs können über den "</w:t>
      </w:r>
      <w:r w:rsidR="009B079E">
        <w:rPr>
          <w:szCs w:val="22"/>
        </w:rPr>
        <w:t>File / Open</w:t>
      </w:r>
      <w:r w:rsidRPr="002336F2">
        <w:rPr>
          <w:szCs w:val="22"/>
        </w:rPr>
        <w:t>"-Dialog ausgewählt werden. Wenn keine Jobs mehr übrig sind, kann der Benutzer das Programm durch Drücken der Schaltfläche "</w:t>
      </w:r>
      <w:r w:rsidR="009B079E">
        <w:rPr>
          <w:szCs w:val="22"/>
        </w:rPr>
        <w:t>Quit</w:t>
      </w:r>
      <w:r w:rsidRPr="002336F2">
        <w:rPr>
          <w:szCs w:val="22"/>
        </w:rPr>
        <w:t>" verlassen. Als letzte Aktivität speichert PSS die aktuelle Konfiguration in der Standardkonfigurationsdatei und schließt alle Protokolldateien.</w:t>
      </w:r>
    </w:p>
    <w:p w14:paraId="3493A118" w14:textId="342B4FB0" w:rsidR="006C2E7B" w:rsidRDefault="006C2E7B" w:rsidP="002336F2">
      <w:pPr>
        <w:spacing w:before="0"/>
        <w:rPr>
          <w:szCs w:val="22"/>
        </w:rPr>
      </w:pPr>
    </w:p>
    <w:p w14:paraId="7C9CDE77" w14:textId="290F642B" w:rsidR="00B64394" w:rsidRDefault="00B64394" w:rsidP="002336F2">
      <w:pPr>
        <w:spacing w:before="0"/>
        <w:rPr>
          <w:szCs w:val="22"/>
        </w:rPr>
      </w:pPr>
    </w:p>
    <w:p w14:paraId="4E829B43" w14:textId="038B4AC9" w:rsidR="00B64394" w:rsidRDefault="00B64394" w:rsidP="002336F2">
      <w:pPr>
        <w:spacing w:before="0"/>
        <w:rPr>
          <w:szCs w:val="22"/>
        </w:rPr>
      </w:pPr>
    </w:p>
    <w:p w14:paraId="11C0B4A6" w14:textId="28DEFD8D" w:rsidR="00B64394" w:rsidRDefault="00B64394" w:rsidP="002336F2">
      <w:pPr>
        <w:spacing w:before="0"/>
        <w:rPr>
          <w:szCs w:val="22"/>
        </w:rPr>
      </w:pPr>
    </w:p>
    <w:p w14:paraId="0DB1DB60" w14:textId="7B399A7C" w:rsidR="00B64394" w:rsidRDefault="00B64394" w:rsidP="002336F2">
      <w:pPr>
        <w:spacing w:before="0"/>
        <w:rPr>
          <w:szCs w:val="22"/>
        </w:rPr>
      </w:pPr>
    </w:p>
    <w:p w14:paraId="6BE8721E" w14:textId="4F6ED877" w:rsidR="00B64394" w:rsidRDefault="00B64394" w:rsidP="002336F2">
      <w:pPr>
        <w:spacing w:before="0"/>
        <w:rPr>
          <w:szCs w:val="22"/>
        </w:rPr>
      </w:pPr>
    </w:p>
    <w:p w14:paraId="6A7338E6" w14:textId="615AD06E" w:rsidR="00B64394" w:rsidRDefault="00B64394" w:rsidP="002336F2">
      <w:pPr>
        <w:spacing w:before="0"/>
        <w:rPr>
          <w:szCs w:val="22"/>
        </w:rPr>
      </w:pPr>
    </w:p>
    <w:p w14:paraId="21D7AC5E" w14:textId="77777777" w:rsidR="00B64394" w:rsidRPr="002336F2" w:rsidRDefault="00B64394" w:rsidP="002336F2">
      <w:pPr>
        <w:spacing w:before="0"/>
        <w:rPr>
          <w:szCs w:val="22"/>
        </w:rPr>
      </w:pPr>
    </w:p>
    <w:p w14:paraId="4718A3C0" w14:textId="7E8F2F94" w:rsidR="006C2E7B" w:rsidRPr="002336F2" w:rsidRDefault="006C2E7B" w:rsidP="009B079E">
      <w:pPr>
        <w:spacing w:before="0"/>
        <w:rPr>
          <w:szCs w:val="22"/>
        </w:rPr>
      </w:pPr>
    </w:p>
    <w:p w14:paraId="069B9363" w14:textId="77777777" w:rsidR="00124EEA" w:rsidRPr="00E651E3" w:rsidRDefault="00124EEA" w:rsidP="00E651E3">
      <w:pPr>
        <w:spacing w:before="240" w:after="240"/>
        <w:rPr>
          <w:rFonts w:ascii="Arial" w:hAnsi="Arial" w:cs="Arial"/>
          <w:b/>
          <w:bCs/>
          <w:i/>
          <w:iCs/>
          <w:color w:val="000000"/>
          <w:sz w:val="26"/>
          <w:szCs w:val="26"/>
        </w:rPr>
      </w:pPr>
      <w:r w:rsidRPr="00E651E3">
        <w:rPr>
          <w:rFonts w:ascii="Arial" w:hAnsi="Arial" w:cs="Arial"/>
          <w:b/>
          <w:bCs/>
          <w:i/>
          <w:iCs/>
          <w:color w:val="000000"/>
          <w:sz w:val="26"/>
          <w:szCs w:val="26"/>
        </w:rPr>
        <w:t>Anhang A: Konfigurationsparameter</w:t>
      </w:r>
    </w:p>
    <w:p w14:paraId="1971FBAF" w14:textId="4B1F2B3A" w:rsidR="00124EEA" w:rsidRPr="002336F2" w:rsidRDefault="00124EEA" w:rsidP="009B079E">
      <w:pPr>
        <w:rPr>
          <w:szCs w:val="22"/>
        </w:rPr>
      </w:pPr>
      <w:r w:rsidRPr="002336F2">
        <w:rPr>
          <w:szCs w:val="22"/>
        </w:rPr>
        <w:t xml:space="preserve">Der Konfigurationsdialog ermöglicht die Eingabe benutzerspezifischer Werte für verschiedene Parameter. Der Dialog ist </w:t>
      </w:r>
      <w:del w:id="737" w:author="rolf" w:date="2020-08-28T21:43:00Z">
        <w:r w:rsidRPr="002336F2" w:rsidDel="002504B7">
          <w:rPr>
            <w:szCs w:val="22"/>
          </w:rPr>
          <w:delText xml:space="preserve">als </w:delText>
        </w:r>
        <w:r w:rsidR="009B079E" w:rsidRPr="009B079E" w:rsidDel="002504B7">
          <w:rPr>
            <w:szCs w:val="22"/>
          </w:rPr>
          <w:delText>"Registerkarten-Fenster</w:delText>
        </w:r>
        <w:r w:rsidRPr="002336F2" w:rsidDel="002504B7">
          <w:rPr>
            <w:szCs w:val="22"/>
          </w:rPr>
          <w:delText>"</w:delText>
        </w:r>
      </w:del>
      <w:ins w:id="738" w:author="rolf" w:date="2020-08-28T21:43:00Z">
        <w:r w:rsidR="002504B7">
          <w:rPr>
            <w:szCs w:val="22"/>
          </w:rPr>
          <w:t>in Registerkarten</w:t>
        </w:r>
      </w:ins>
      <w:r w:rsidRPr="002336F2">
        <w:rPr>
          <w:szCs w:val="22"/>
        </w:rPr>
        <w:t xml:space="preserve"> organisiert, </w:t>
      </w:r>
      <w:del w:id="739" w:author="rolf" w:date="2020-08-28T21:43:00Z">
        <w:r w:rsidRPr="002336F2" w:rsidDel="002504B7">
          <w:rPr>
            <w:szCs w:val="22"/>
          </w:rPr>
          <w:delText xml:space="preserve">dessen </w:delText>
        </w:r>
      </w:del>
      <w:ins w:id="740" w:author="rolf" w:date="2020-08-28T21:43:00Z">
        <w:r w:rsidR="002504B7" w:rsidRPr="002336F2">
          <w:rPr>
            <w:szCs w:val="22"/>
          </w:rPr>
          <w:t>de</w:t>
        </w:r>
        <w:r w:rsidR="002504B7">
          <w:rPr>
            <w:szCs w:val="22"/>
          </w:rPr>
          <w:t>r</w:t>
        </w:r>
        <w:r w:rsidR="002504B7" w:rsidRPr="002336F2">
          <w:rPr>
            <w:szCs w:val="22"/>
          </w:rPr>
          <w:t xml:space="preserve">en </w:t>
        </w:r>
      </w:ins>
      <w:r w:rsidRPr="002336F2">
        <w:rPr>
          <w:szCs w:val="22"/>
        </w:rPr>
        <w:t>vier Abschnitte enthalten:</w:t>
      </w:r>
    </w:p>
    <w:p w14:paraId="44D11D53" w14:textId="77777777" w:rsidR="00124EEA" w:rsidRPr="002336F2" w:rsidRDefault="00124EEA" w:rsidP="002336F2">
      <w:pPr>
        <w:pStyle w:val="Listenabsatz"/>
        <w:numPr>
          <w:ilvl w:val="0"/>
          <w:numId w:val="7"/>
        </w:numPr>
        <w:spacing w:before="0"/>
        <w:rPr>
          <w:szCs w:val="22"/>
        </w:rPr>
      </w:pPr>
      <w:r w:rsidRPr="002336F2">
        <w:rPr>
          <w:szCs w:val="22"/>
        </w:rPr>
        <w:t>Workflow-Parameter,</w:t>
      </w:r>
    </w:p>
    <w:p w14:paraId="255ECE33" w14:textId="7F1475F3" w:rsidR="00124EEA" w:rsidRPr="002336F2" w:rsidRDefault="00124EEA" w:rsidP="002336F2">
      <w:pPr>
        <w:pStyle w:val="Listenabsatz"/>
        <w:numPr>
          <w:ilvl w:val="0"/>
          <w:numId w:val="7"/>
        </w:numPr>
        <w:spacing w:before="0"/>
        <w:rPr>
          <w:szCs w:val="22"/>
        </w:rPr>
      </w:pPr>
      <w:del w:id="741" w:author="rolf" w:date="2020-08-28T21:43:00Z">
        <w:r w:rsidRPr="002336F2" w:rsidDel="002504B7">
          <w:rPr>
            <w:szCs w:val="22"/>
          </w:rPr>
          <w:delText xml:space="preserve">Rahmenbezogene </w:delText>
        </w:r>
      </w:del>
      <w:ins w:id="742" w:author="rolf" w:date="2020-08-28T21:43:00Z">
        <w:r w:rsidR="002504B7">
          <w:rPr>
            <w:szCs w:val="22"/>
          </w:rPr>
          <w:t>Bild</w:t>
        </w:r>
      </w:ins>
      <w:ins w:id="743" w:author="rolf" w:date="2020-08-28T21:44:00Z">
        <w:r w:rsidR="002504B7">
          <w:rPr>
            <w:szCs w:val="22"/>
          </w:rPr>
          <w:t>-</w:t>
        </w:r>
      </w:ins>
      <w:r w:rsidRPr="002336F2">
        <w:rPr>
          <w:szCs w:val="22"/>
        </w:rPr>
        <w:t>Parameter,</w:t>
      </w:r>
    </w:p>
    <w:p w14:paraId="41193439" w14:textId="77777777" w:rsidR="00124EEA" w:rsidRPr="002336F2" w:rsidRDefault="00124EEA" w:rsidP="002336F2">
      <w:pPr>
        <w:pStyle w:val="Listenabsatz"/>
        <w:numPr>
          <w:ilvl w:val="0"/>
          <w:numId w:val="7"/>
        </w:numPr>
        <w:spacing w:before="0"/>
        <w:rPr>
          <w:szCs w:val="22"/>
        </w:rPr>
      </w:pPr>
      <w:r w:rsidRPr="002336F2">
        <w:rPr>
          <w:szCs w:val="22"/>
        </w:rPr>
        <w:t>Mehrpunkt-Ausrichtungsparameter,</w:t>
      </w:r>
    </w:p>
    <w:p w14:paraId="7EF5434C" w14:textId="5DEE5282" w:rsidR="00124EEA" w:rsidRPr="002336F2" w:rsidRDefault="002504B7" w:rsidP="002336F2">
      <w:pPr>
        <w:pStyle w:val="Listenabsatz"/>
        <w:numPr>
          <w:ilvl w:val="0"/>
          <w:numId w:val="7"/>
        </w:numPr>
        <w:spacing w:before="0"/>
        <w:rPr>
          <w:szCs w:val="22"/>
        </w:rPr>
      </w:pPr>
      <w:proofErr w:type="spellStart"/>
      <w:ins w:id="744" w:author="rolf" w:date="2020-08-28T21:44:00Z">
        <w:r>
          <w:rPr>
            <w:szCs w:val="22"/>
          </w:rPr>
          <w:t>Stacking</w:t>
        </w:r>
        <w:proofErr w:type="spellEnd"/>
        <w:r>
          <w:rPr>
            <w:szCs w:val="22"/>
          </w:rPr>
          <w:t>-</w:t>
        </w:r>
      </w:ins>
      <w:r w:rsidR="00124EEA" w:rsidRPr="002336F2">
        <w:rPr>
          <w:szCs w:val="22"/>
        </w:rPr>
        <w:t>Parameter</w:t>
      </w:r>
      <w:del w:id="745" w:author="rolf" w:date="2020-08-28T21:44:00Z">
        <w:r w:rsidR="00124EEA" w:rsidRPr="002336F2" w:rsidDel="002504B7">
          <w:rPr>
            <w:szCs w:val="22"/>
          </w:rPr>
          <w:delText xml:space="preserve"> zum Stapeln</w:delText>
        </w:r>
      </w:del>
      <w:r w:rsidR="00124EEA" w:rsidRPr="002336F2">
        <w:rPr>
          <w:szCs w:val="22"/>
        </w:rPr>
        <w:t>.</w:t>
      </w:r>
    </w:p>
    <w:p w14:paraId="2223BD96" w14:textId="078CA5AF" w:rsidR="00124EEA" w:rsidRPr="002336F2" w:rsidRDefault="00124EEA" w:rsidP="002336F2">
      <w:pPr>
        <w:spacing w:before="0"/>
        <w:rPr>
          <w:szCs w:val="22"/>
        </w:rPr>
      </w:pPr>
      <w:r w:rsidRPr="002336F2">
        <w:rPr>
          <w:szCs w:val="22"/>
        </w:rPr>
        <w:t>Die folgenden Tabellen enthalten Definitionen aller Parameter.</w:t>
      </w:r>
    </w:p>
    <w:p w14:paraId="76356780" w14:textId="42487ABD" w:rsidR="00124EEA" w:rsidRPr="002336F2" w:rsidRDefault="00124EEA" w:rsidP="002336F2">
      <w:pPr>
        <w:spacing w:before="0"/>
        <w:rPr>
          <w:b/>
          <w:bCs/>
          <w:szCs w:val="22"/>
        </w:rPr>
      </w:pPr>
      <w:r w:rsidRPr="002336F2">
        <w:rPr>
          <w:b/>
          <w:bCs/>
          <w:szCs w:val="22"/>
        </w:rPr>
        <w:t>Workflow-Parameter</w:t>
      </w:r>
    </w:p>
    <w:p w14:paraId="528C84B8" w14:textId="4245D689" w:rsidR="00124EEA" w:rsidRPr="002336F2" w:rsidRDefault="00124EEA" w:rsidP="00577128">
      <w:pPr>
        <w:spacing w:before="240" w:after="240"/>
        <w:rPr>
          <w:szCs w:val="22"/>
        </w:rPr>
      </w:pPr>
      <w:r w:rsidRPr="002336F2">
        <w:rPr>
          <w:noProof/>
          <w:szCs w:val="22"/>
          <w:lang w:eastAsia="de-DE"/>
        </w:rPr>
        <w:lastRenderedPageBreak/>
        <w:drawing>
          <wp:inline distT="0" distB="0" distL="0" distR="0" wp14:anchorId="724E0BEB" wp14:editId="595786D0">
            <wp:extent cx="6300000" cy="4350694"/>
            <wp:effectExtent l="0" t="0" r="571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0000" cy="4350694"/>
                    </a:xfrm>
                    <a:prstGeom prst="rect">
                      <a:avLst/>
                    </a:prstGeom>
                    <a:noFill/>
                    <a:ln>
                      <a:noFill/>
                    </a:ln>
                  </pic:spPr>
                </pic:pic>
              </a:graphicData>
            </a:graphic>
          </wp:inline>
        </w:drawing>
      </w:r>
    </w:p>
    <w:tbl>
      <w:tblPr>
        <w:tblStyle w:val="Tabellenraster"/>
        <w:tblW w:w="9922" w:type="dxa"/>
        <w:tblLook w:val="04A0" w:firstRow="1" w:lastRow="0" w:firstColumn="1" w:lastColumn="0" w:noHBand="0" w:noVBand="1"/>
      </w:tblPr>
      <w:tblGrid>
        <w:gridCol w:w="3402"/>
        <w:gridCol w:w="6520"/>
      </w:tblGrid>
      <w:tr w:rsidR="00824A05" w:rsidRPr="002336F2" w14:paraId="195E6862" w14:textId="77777777" w:rsidTr="000802B3">
        <w:tc>
          <w:tcPr>
            <w:tcW w:w="3402" w:type="dxa"/>
          </w:tcPr>
          <w:p w14:paraId="0347C564" w14:textId="54373206" w:rsidR="00124EEA" w:rsidRPr="002336F2" w:rsidRDefault="00124EEA" w:rsidP="002336F2">
            <w:pPr>
              <w:spacing w:before="0"/>
              <w:rPr>
                <w:szCs w:val="22"/>
              </w:rPr>
            </w:pPr>
            <w:del w:id="746" w:author="rolf" w:date="2020-08-28T21:45:00Z">
              <w:r w:rsidRPr="002336F2" w:rsidDel="002504B7">
                <w:rPr>
                  <w:szCs w:val="22"/>
                </w:rPr>
                <w:delText>Protokoll in Datei schreiben</w:delText>
              </w:r>
            </w:del>
            <w:ins w:id="747" w:author="rolf" w:date="2020-08-28T21:45:00Z">
              <w:r w:rsidR="002504B7">
                <w:rPr>
                  <w:szCs w:val="22"/>
                </w:rPr>
                <w:t xml:space="preserve">Write </w:t>
              </w:r>
              <w:proofErr w:type="spellStart"/>
              <w:r w:rsidR="002504B7">
                <w:rPr>
                  <w:szCs w:val="22"/>
                </w:rPr>
                <w:t>protocol</w:t>
              </w:r>
              <w:proofErr w:type="spellEnd"/>
              <w:r w:rsidR="002504B7">
                <w:rPr>
                  <w:szCs w:val="22"/>
                </w:rPr>
                <w:t xml:space="preserve"> </w:t>
              </w:r>
              <w:proofErr w:type="spellStart"/>
              <w:r w:rsidR="002504B7">
                <w:rPr>
                  <w:szCs w:val="22"/>
                </w:rPr>
                <w:t>to</w:t>
              </w:r>
              <w:proofErr w:type="spellEnd"/>
              <w:r w:rsidR="002504B7">
                <w:rPr>
                  <w:szCs w:val="22"/>
                </w:rPr>
                <w:t xml:space="preserve"> </w:t>
              </w:r>
              <w:proofErr w:type="spellStart"/>
              <w:r w:rsidR="002504B7">
                <w:rPr>
                  <w:szCs w:val="22"/>
                </w:rPr>
                <w:t>file</w:t>
              </w:r>
            </w:ins>
            <w:proofErr w:type="spellEnd"/>
          </w:p>
          <w:p w14:paraId="0F6474C8" w14:textId="77777777" w:rsidR="00124EEA" w:rsidRPr="002336F2" w:rsidRDefault="00124EEA" w:rsidP="002336F2">
            <w:pPr>
              <w:spacing w:before="0"/>
              <w:rPr>
                <w:szCs w:val="22"/>
              </w:rPr>
            </w:pPr>
          </w:p>
        </w:tc>
        <w:tc>
          <w:tcPr>
            <w:tcW w:w="6520" w:type="dxa"/>
          </w:tcPr>
          <w:p w14:paraId="31C2606A" w14:textId="77777777" w:rsidR="00124EEA" w:rsidRPr="002336F2" w:rsidRDefault="00124EEA" w:rsidP="002336F2">
            <w:pPr>
              <w:spacing w:before="0"/>
              <w:rPr>
                <w:szCs w:val="22"/>
              </w:rPr>
            </w:pPr>
            <w:r w:rsidRPr="002336F2">
              <w:rPr>
                <w:szCs w:val="22"/>
              </w:rPr>
              <w:t>Wenn markiert, wird ein Protokoll in die Datei "Plane-tarySystemStacker.log" im Home-Verzeichnis des Benutzers geschrieben (angehängt).</w:t>
            </w:r>
          </w:p>
          <w:p w14:paraId="1BE0C7D1" w14:textId="77777777" w:rsidR="00124EEA" w:rsidRPr="002336F2" w:rsidRDefault="00124EEA" w:rsidP="002336F2">
            <w:pPr>
              <w:spacing w:before="0"/>
              <w:rPr>
                <w:szCs w:val="22"/>
              </w:rPr>
            </w:pPr>
          </w:p>
        </w:tc>
      </w:tr>
      <w:tr w:rsidR="00824A05" w:rsidRPr="002336F2" w14:paraId="3C1E867F" w14:textId="77777777" w:rsidTr="000802B3">
        <w:tc>
          <w:tcPr>
            <w:tcW w:w="3402" w:type="dxa"/>
          </w:tcPr>
          <w:p w14:paraId="0ED3041E" w14:textId="059B6935" w:rsidR="00124EEA" w:rsidRPr="002336F2" w:rsidRDefault="00124EEA" w:rsidP="002336F2">
            <w:pPr>
              <w:spacing w:before="0"/>
              <w:rPr>
                <w:szCs w:val="22"/>
              </w:rPr>
            </w:pPr>
            <w:r w:rsidRPr="002336F2">
              <w:rPr>
                <w:szCs w:val="22"/>
              </w:rPr>
              <w:t>Protokoll</w:t>
            </w:r>
            <w:del w:id="748" w:author="rolf" w:date="2020-08-28T21:46:00Z">
              <w:r w:rsidRPr="002336F2" w:rsidDel="002504B7">
                <w:rPr>
                  <w:szCs w:val="22"/>
                </w:rPr>
                <w:delText>-Detailstufe</w:delText>
              </w:r>
            </w:del>
            <w:ins w:id="749" w:author="rolf" w:date="2020-08-28T21:46:00Z">
              <w:r w:rsidR="002504B7">
                <w:rPr>
                  <w:szCs w:val="22"/>
                </w:rPr>
                <w:t xml:space="preserve"> </w:t>
              </w:r>
              <w:proofErr w:type="spellStart"/>
              <w:r w:rsidR="002504B7">
                <w:rPr>
                  <w:szCs w:val="22"/>
                </w:rPr>
                <w:t>detail</w:t>
              </w:r>
              <w:proofErr w:type="spellEnd"/>
              <w:r w:rsidR="002504B7">
                <w:rPr>
                  <w:szCs w:val="22"/>
                </w:rPr>
                <w:t xml:space="preserve"> </w:t>
              </w:r>
              <w:proofErr w:type="spellStart"/>
              <w:r w:rsidR="002504B7">
                <w:rPr>
                  <w:szCs w:val="22"/>
                </w:rPr>
                <w:t>level</w:t>
              </w:r>
            </w:ins>
            <w:proofErr w:type="spellEnd"/>
          </w:p>
          <w:p w14:paraId="55D727B4" w14:textId="77777777" w:rsidR="00124EEA" w:rsidRPr="002336F2" w:rsidRDefault="00124EEA" w:rsidP="002336F2">
            <w:pPr>
              <w:spacing w:before="0"/>
              <w:rPr>
                <w:szCs w:val="22"/>
              </w:rPr>
            </w:pPr>
          </w:p>
        </w:tc>
        <w:tc>
          <w:tcPr>
            <w:tcW w:w="6520" w:type="dxa"/>
          </w:tcPr>
          <w:p w14:paraId="7CBDC1CA" w14:textId="27DE69E1" w:rsidR="00124EEA" w:rsidRPr="002336F2" w:rsidRDefault="00124EEA" w:rsidP="002336F2">
            <w:pPr>
              <w:spacing w:before="0"/>
              <w:rPr>
                <w:szCs w:val="22"/>
              </w:rPr>
            </w:pPr>
            <w:r w:rsidRPr="002336F2">
              <w:rPr>
                <w:szCs w:val="22"/>
              </w:rPr>
              <w:t>Detaillierungsgrad des Protokolls. 0: Kein Protokoll; 1: Nur Hauptschritte aufgeführt; 2: Detaillierte Informationen zu jedem Bearbeitungsschritt.</w:t>
            </w:r>
          </w:p>
          <w:p w14:paraId="3A1B15C2" w14:textId="77777777" w:rsidR="00124EEA" w:rsidRPr="002336F2" w:rsidRDefault="00124EEA" w:rsidP="002336F2">
            <w:pPr>
              <w:spacing w:before="0"/>
              <w:rPr>
                <w:szCs w:val="22"/>
              </w:rPr>
            </w:pPr>
          </w:p>
        </w:tc>
      </w:tr>
      <w:tr w:rsidR="008C2DDE" w:rsidRPr="008C2DDE" w14:paraId="79893CBE" w14:textId="77777777" w:rsidTr="000802B3">
        <w:trPr>
          <w:ins w:id="750" w:author="rolf" w:date="2020-08-28T21:48:00Z"/>
        </w:trPr>
        <w:tc>
          <w:tcPr>
            <w:tcW w:w="3402" w:type="dxa"/>
          </w:tcPr>
          <w:p w14:paraId="21760CEB" w14:textId="399A9CE8" w:rsidR="008C2DDE" w:rsidRPr="002336F2" w:rsidDel="002504B7" w:rsidRDefault="008C2DDE" w:rsidP="002336F2">
            <w:pPr>
              <w:spacing w:before="0"/>
              <w:rPr>
                <w:ins w:id="751" w:author="rolf" w:date="2020-08-28T21:48:00Z"/>
                <w:szCs w:val="22"/>
              </w:rPr>
            </w:pPr>
            <w:ins w:id="752" w:author="rolf" w:date="2020-08-28T21:48:00Z">
              <w:r w:rsidRPr="008C2DDE">
                <w:rPr>
                  <w:szCs w:val="22"/>
                  <w:rPrChange w:id="753" w:author="rolf" w:date="2020-08-28T21:48:00Z">
                    <w:rPr>
                      <w:b/>
                      <w:lang w:val="en-US" w:eastAsia="de-DE"/>
                    </w:rPr>
                  </w:rPrChange>
                </w:rPr>
                <w:t>Store protocol with results</w:t>
              </w:r>
            </w:ins>
          </w:p>
        </w:tc>
        <w:tc>
          <w:tcPr>
            <w:tcW w:w="6520" w:type="dxa"/>
          </w:tcPr>
          <w:p w14:paraId="48DA4B58" w14:textId="1B573180" w:rsidR="008C2DDE" w:rsidRPr="008C2DDE" w:rsidRDefault="008C2DDE" w:rsidP="006E0475">
            <w:pPr>
              <w:spacing w:before="0"/>
              <w:rPr>
                <w:ins w:id="754" w:author="rolf" w:date="2020-08-28T21:48:00Z"/>
                <w:lang w:eastAsia="de-DE"/>
                <w:rPrChange w:id="755" w:author="rolf" w:date="2020-08-28T21:51:00Z">
                  <w:rPr>
                    <w:ins w:id="756" w:author="rolf" w:date="2020-08-28T21:48:00Z"/>
                    <w:szCs w:val="22"/>
                  </w:rPr>
                </w:rPrChange>
              </w:rPr>
            </w:pPr>
            <w:ins w:id="757" w:author="rolf" w:date="2020-08-28T21:49:00Z">
              <w:r w:rsidRPr="008C2DDE">
                <w:rPr>
                  <w:lang w:eastAsia="de-DE"/>
                  <w:rPrChange w:id="758" w:author="rolf" w:date="2020-08-28T21:49:00Z">
                    <w:rPr>
                      <w:lang w:val="en-US" w:eastAsia="de-DE"/>
                    </w:rPr>
                  </w:rPrChange>
                </w:rPr>
                <w:t>Wenn aktiviert</w:t>
              </w:r>
            </w:ins>
            <w:ins w:id="759" w:author="rolf" w:date="2020-08-28T21:51:00Z">
              <w:r>
                <w:rPr>
                  <w:lang w:eastAsia="de-DE"/>
                </w:rPr>
                <w:t>,</w:t>
              </w:r>
            </w:ins>
            <w:ins w:id="760" w:author="rolf" w:date="2020-08-28T21:49:00Z">
              <w:r w:rsidRPr="008C2DDE">
                <w:rPr>
                  <w:lang w:eastAsia="de-DE"/>
                  <w:rPrChange w:id="761" w:author="rolf" w:date="2020-08-28T21:49:00Z">
                    <w:rPr>
                      <w:lang w:val="en-US" w:eastAsia="de-DE"/>
                    </w:rPr>
                  </w:rPrChange>
                </w:rPr>
                <w:t xml:space="preserve"> wird zusätzlich zum globalen </w:t>
              </w:r>
              <w:r>
                <w:rPr>
                  <w:lang w:eastAsia="de-DE"/>
                </w:rPr>
                <w:t>Protokoll-File für jeden Job der zugehörige Protokollabschnitt als separater File</w:t>
              </w:r>
            </w:ins>
            <w:ins w:id="762" w:author="rolf" w:date="2020-08-28T21:50:00Z">
              <w:r>
                <w:rPr>
                  <w:lang w:eastAsia="de-DE"/>
                </w:rPr>
                <w:t xml:space="preserve"> </w:t>
              </w:r>
            </w:ins>
            <w:ins w:id="763" w:author="rolf" w:date="2020-08-28T21:52:00Z">
              <w:r>
                <w:rPr>
                  <w:lang w:eastAsia="de-DE"/>
                </w:rPr>
                <w:t>zum</w:t>
              </w:r>
            </w:ins>
            <w:ins w:id="764" w:author="rolf" w:date="2020-08-28T21:50:00Z">
              <w:r>
                <w:rPr>
                  <w:lang w:eastAsia="de-DE"/>
                </w:rPr>
                <w:t xml:space="preserve"> </w:t>
              </w:r>
            </w:ins>
            <w:ins w:id="765" w:author="rolf" w:date="2020-08-28T21:52:00Z">
              <w:r>
                <w:rPr>
                  <w:lang w:eastAsia="de-DE"/>
                </w:rPr>
                <w:t>Job</w:t>
              </w:r>
            </w:ins>
            <w:ins w:id="766" w:author="rolf" w:date="2020-08-28T21:50:00Z">
              <w:r>
                <w:rPr>
                  <w:lang w:eastAsia="de-DE"/>
                </w:rPr>
                <w:t>-Ergebnis</w:t>
              </w:r>
            </w:ins>
            <w:ins w:id="767" w:author="rolf" w:date="2020-08-28T21:49:00Z">
              <w:r>
                <w:rPr>
                  <w:lang w:eastAsia="de-DE"/>
                </w:rPr>
                <w:t xml:space="preserve"> gespeichert</w:t>
              </w:r>
            </w:ins>
            <w:ins w:id="768" w:author="rolf" w:date="2020-08-28T21:50:00Z">
              <w:r>
                <w:rPr>
                  <w:lang w:eastAsia="de-DE"/>
                </w:rPr>
                <w:t xml:space="preserve">. Der Name endet auf </w:t>
              </w:r>
            </w:ins>
            <w:ins w:id="769" w:author="rolf" w:date="2020-08-28T21:49:00Z">
              <w:r>
                <w:rPr>
                  <w:lang w:eastAsia="de-DE"/>
                </w:rPr>
                <w:t xml:space="preserve"> </w:t>
              </w:r>
            </w:ins>
            <w:ins w:id="770" w:author="rolf" w:date="2020-08-28T21:51:00Z">
              <w:r w:rsidRPr="00CA7A58">
                <w:rPr>
                  <w:lang w:eastAsia="de-DE"/>
                </w:rPr>
                <w:t>“_stacking-log.txt” o</w:t>
              </w:r>
              <w:r>
                <w:rPr>
                  <w:lang w:eastAsia="de-DE"/>
                </w:rPr>
                <w:t>de</w:t>
              </w:r>
              <w:r w:rsidRPr="00CA7A58">
                <w:rPr>
                  <w:lang w:eastAsia="de-DE"/>
                </w:rPr>
                <w:t xml:space="preserve">r “_postproc-log.txt”, </w:t>
              </w:r>
              <w:r>
                <w:rPr>
                  <w:lang w:eastAsia="de-DE"/>
                </w:rPr>
                <w:t>je nach Typ des Jobs.</w:t>
              </w:r>
            </w:ins>
          </w:p>
        </w:tc>
      </w:tr>
      <w:tr w:rsidR="00824A05" w:rsidRPr="002336F2" w14:paraId="1AF3B740" w14:textId="77777777" w:rsidTr="000802B3">
        <w:tc>
          <w:tcPr>
            <w:tcW w:w="3402" w:type="dxa"/>
          </w:tcPr>
          <w:p w14:paraId="67DFA791" w14:textId="5C06A547" w:rsidR="00124EEA" w:rsidRPr="002336F2" w:rsidRDefault="00124EEA" w:rsidP="002336F2">
            <w:pPr>
              <w:spacing w:before="0"/>
              <w:rPr>
                <w:szCs w:val="22"/>
              </w:rPr>
            </w:pPr>
            <w:del w:id="771" w:author="rolf" w:date="2020-08-28T21:47:00Z">
              <w:r w:rsidRPr="002336F2" w:rsidDel="002504B7">
                <w:rPr>
                  <w:szCs w:val="22"/>
                </w:rPr>
                <w:delText>Datenpufferung</w:delText>
              </w:r>
            </w:del>
            <w:ins w:id="772" w:author="rolf" w:date="2020-08-28T21:47:00Z">
              <w:r w:rsidR="002504B7">
                <w:rPr>
                  <w:szCs w:val="22"/>
                </w:rPr>
                <w:t xml:space="preserve">Data </w:t>
              </w:r>
              <w:proofErr w:type="spellStart"/>
              <w:r w:rsidR="002504B7">
                <w:rPr>
                  <w:szCs w:val="22"/>
                </w:rPr>
                <w:t>buffering</w:t>
              </w:r>
              <w:proofErr w:type="spellEnd"/>
              <w:r w:rsidR="002504B7">
                <w:rPr>
                  <w:szCs w:val="22"/>
                </w:rPr>
                <w:t xml:space="preserve"> </w:t>
              </w:r>
              <w:proofErr w:type="spellStart"/>
              <w:r w:rsidR="002504B7">
                <w:rPr>
                  <w:szCs w:val="22"/>
                </w:rPr>
                <w:t>level</w:t>
              </w:r>
            </w:ins>
            <w:proofErr w:type="spellEnd"/>
          </w:p>
          <w:p w14:paraId="0F9A75FE" w14:textId="77777777" w:rsidR="00124EEA" w:rsidRPr="002336F2" w:rsidRDefault="00124EEA" w:rsidP="002336F2">
            <w:pPr>
              <w:spacing w:before="0"/>
              <w:rPr>
                <w:szCs w:val="22"/>
              </w:rPr>
            </w:pPr>
          </w:p>
        </w:tc>
        <w:tc>
          <w:tcPr>
            <w:tcW w:w="6520" w:type="dxa"/>
          </w:tcPr>
          <w:p w14:paraId="65B98ED5" w14:textId="7B12CAEC" w:rsidR="005058F2" w:rsidDel="008C2DDE" w:rsidRDefault="00124EEA" w:rsidP="006E0475">
            <w:pPr>
              <w:spacing w:before="0"/>
              <w:rPr>
                <w:del w:id="773" w:author="rolf" w:date="2020-08-28T21:52:00Z"/>
                <w:szCs w:val="22"/>
              </w:rPr>
            </w:pPr>
            <w:r w:rsidRPr="002336F2">
              <w:rPr>
                <w:szCs w:val="22"/>
              </w:rPr>
              <w:t xml:space="preserve">Gibt an, wie viele Daten PSS im RAM zur Wiederverwendung aufbewahren soll. Mögliche Werte reichen von 0 (keine Pufferung) bis 4 </w:t>
            </w:r>
          </w:p>
          <w:p w14:paraId="33AD5070" w14:textId="7C1EC61A" w:rsidR="00124EEA" w:rsidRPr="002336F2" w:rsidRDefault="005058F2">
            <w:pPr>
              <w:spacing w:before="0"/>
              <w:rPr>
                <w:szCs w:val="22"/>
              </w:rPr>
            </w:pPr>
            <w:r>
              <w:rPr>
                <w:szCs w:val="22"/>
              </w:rPr>
              <w:t xml:space="preserve">(alle </w:t>
            </w:r>
            <w:del w:id="774" w:author="rolf" w:date="2020-08-28T21:53:00Z">
              <w:r w:rsidDel="008C2DDE">
                <w:rPr>
                  <w:szCs w:val="22"/>
                </w:rPr>
                <w:delText xml:space="preserve">Zwischenspeicher </w:delText>
              </w:r>
            </w:del>
            <w:ins w:id="775" w:author="rolf" w:date="2020-08-28T21:53:00Z">
              <w:r w:rsidR="008C2DDE">
                <w:rPr>
                  <w:szCs w:val="22"/>
                </w:rPr>
                <w:t xml:space="preserve">Zwischenergebnisse </w:t>
              </w:r>
            </w:ins>
            <w:r>
              <w:rPr>
                <w:szCs w:val="22"/>
              </w:rPr>
              <w:t>behalten</w:t>
            </w:r>
            <w:ins w:id="776" w:author="rolf" w:date="2020-08-28T21:53:00Z">
              <w:r w:rsidR="008C2DDE">
                <w:rPr>
                  <w:szCs w:val="22"/>
                </w:rPr>
                <w:t>)</w:t>
              </w:r>
            </w:ins>
            <w:del w:id="777" w:author="rolf" w:date="2020-08-28T21:53:00Z">
              <w:r w:rsidDel="008C2DDE">
                <w:rPr>
                  <w:szCs w:val="22"/>
                </w:rPr>
                <w:delText>.</w:delText>
              </w:r>
              <w:r w:rsidR="00124EEA" w:rsidRPr="002336F2" w:rsidDel="008C2DDE">
                <w:rPr>
                  <w:szCs w:val="22"/>
                </w:rPr>
                <w:delText xml:space="preserve"> Ergebnisse im RAM zu vermitteln).</w:delText>
              </w:r>
            </w:del>
            <w:ins w:id="778" w:author="rolf" w:date="2020-08-28T21:53:00Z">
              <w:r w:rsidR="008C2DDE">
                <w:rPr>
                  <w:szCs w:val="22"/>
                </w:rPr>
                <w:t>.</w:t>
              </w:r>
            </w:ins>
            <w:r w:rsidR="00124EEA" w:rsidRPr="002336F2">
              <w:rPr>
                <w:szCs w:val="22"/>
              </w:rPr>
              <w:t xml:space="preserve"> Es wird empfohlen, einen möglichst hohen Wert zu verwenden. Wenn jedoch nicht alle Daten in den Speicher passen, ist es besser, einen niedrigeren Puffer-Level zu verwenden, als sich auf den </w:t>
            </w:r>
            <w:r w:rsidR="00124EEA" w:rsidRPr="008C2DDE">
              <w:rPr>
                <w:szCs w:val="22"/>
                <w:rPrChange w:id="779" w:author="rolf" w:date="2020-08-28T21:53:00Z">
                  <w:rPr>
                    <w:szCs w:val="22"/>
                    <w:highlight w:val="yellow"/>
                  </w:rPr>
                </w:rPrChange>
              </w:rPr>
              <w:t>Paging</w:t>
            </w:r>
            <w:r w:rsidR="00124EEA" w:rsidRPr="006E0475">
              <w:rPr>
                <w:szCs w:val="22"/>
              </w:rPr>
              <w:t>-</w:t>
            </w:r>
            <w:r w:rsidR="00124EEA" w:rsidRPr="002336F2">
              <w:rPr>
                <w:szCs w:val="22"/>
              </w:rPr>
              <w:t>Mechanismus des Betriebssystems zu verlassen.</w:t>
            </w:r>
          </w:p>
        </w:tc>
      </w:tr>
      <w:tr w:rsidR="00824A05" w:rsidRPr="002336F2" w14:paraId="4B37E61A" w14:textId="77777777" w:rsidTr="000802B3">
        <w:tc>
          <w:tcPr>
            <w:tcW w:w="3402" w:type="dxa"/>
          </w:tcPr>
          <w:p w14:paraId="704611EF" w14:textId="7D6AC650" w:rsidR="00124EEA" w:rsidRPr="002336F2" w:rsidRDefault="008C2DDE" w:rsidP="002336F2">
            <w:pPr>
              <w:spacing w:before="0"/>
              <w:rPr>
                <w:szCs w:val="22"/>
              </w:rPr>
            </w:pPr>
            <w:proofErr w:type="spellStart"/>
            <w:ins w:id="780" w:author="rolf" w:date="2020-08-28T21:54:00Z">
              <w:r w:rsidRPr="008C2DDE">
                <w:rPr>
                  <w:szCs w:val="22"/>
                </w:rPr>
                <w:t>Stacking</w:t>
              </w:r>
              <w:proofErr w:type="spellEnd"/>
              <w:r w:rsidRPr="008C2DDE">
                <w:rPr>
                  <w:szCs w:val="22"/>
                </w:rPr>
                <w:t xml:space="preserve"> plus </w:t>
              </w:r>
              <w:proofErr w:type="spellStart"/>
              <w:r w:rsidRPr="008C2DDE">
                <w:rPr>
                  <w:szCs w:val="22"/>
                </w:rPr>
                <w:t>postprocessing</w:t>
              </w:r>
            </w:ins>
            <w:proofErr w:type="spellEnd"/>
            <w:del w:id="781" w:author="rolf" w:date="2020-08-28T21:54:00Z">
              <w:r w:rsidR="00124EEA" w:rsidRPr="002336F2" w:rsidDel="008C2DDE">
                <w:rPr>
                  <w:szCs w:val="22"/>
                </w:rPr>
                <w:delText>Stapelung plus Nachbearbeitung</w:delText>
              </w:r>
            </w:del>
          </w:p>
        </w:tc>
        <w:tc>
          <w:tcPr>
            <w:tcW w:w="6520" w:type="dxa"/>
          </w:tcPr>
          <w:p w14:paraId="4B2AFCFA" w14:textId="036990C8" w:rsidR="00124EEA" w:rsidRPr="002336F2" w:rsidRDefault="009A5B9E" w:rsidP="006E0475">
            <w:pPr>
              <w:spacing w:before="0"/>
              <w:rPr>
                <w:szCs w:val="22"/>
              </w:rPr>
            </w:pPr>
            <w:r w:rsidRPr="002336F2">
              <w:rPr>
                <w:szCs w:val="22"/>
              </w:rPr>
              <w:t xml:space="preserve">Wird nur </w:t>
            </w:r>
            <w:del w:id="782" w:author="rolf" w:date="2020-08-28T21:55:00Z">
              <w:r w:rsidRPr="002336F2" w:rsidDel="008C2DDE">
                <w:rPr>
                  <w:szCs w:val="22"/>
                </w:rPr>
                <w:delText>zum Stapeln von</w:delText>
              </w:r>
            </w:del>
            <w:ins w:id="783" w:author="rolf" w:date="2020-08-28T21:55:00Z">
              <w:r w:rsidR="008C2DDE">
                <w:rPr>
                  <w:szCs w:val="22"/>
                </w:rPr>
                <w:t xml:space="preserve">bei </w:t>
              </w:r>
              <w:proofErr w:type="spellStart"/>
              <w:r w:rsidR="008C2DDE">
                <w:rPr>
                  <w:szCs w:val="22"/>
                </w:rPr>
                <w:t>Stacking</w:t>
              </w:r>
              <w:proofErr w:type="spellEnd"/>
              <w:r w:rsidR="008C2DDE">
                <w:rPr>
                  <w:szCs w:val="22"/>
                </w:rPr>
                <w:t>-</w:t>
              </w:r>
            </w:ins>
            <w:del w:id="784" w:author="rolf" w:date="2020-08-28T21:55:00Z">
              <w:r w:rsidRPr="002336F2" w:rsidDel="008C2DDE">
                <w:rPr>
                  <w:szCs w:val="22"/>
                </w:rPr>
                <w:delText xml:space="preserve"> </w:delText>
              </w:r>
            </w:del>
            <w:r w:rsidRPr="002336F2">
              <w:rPr>
                <w:szCs w:val="22"/>
              </w:rPr>
              <w:t xml:space="preserve">Jobs verwendet: Wenn </w:t>
            </w:r>
            <w:del w:id="785" w:author="rolf" w:date="2020-08-28T21:55:00Z">
              <w:r w:rsidRPr="002336F2" w:rsidDel="008C2DDE">
                <w:rPr>
                  <w:szCs w:val="22"/>
                </w:rPr>
                <w:delText>angekreuzt</w:delText>
              </w:r>
            </w:del>
            <w:ins w:id="786" w:author="rolf" w:date="2020-08-28T21:55:00Z">
              <w:r w:rsidR="008C2DDE">
                <w:rPr>
                  <w:szCs w:val="22"/>
                </w:rPr>
                <w:t>aktiviert</w:t>
              </w:r>
            </w:ins>
            <w:r w:rsidRPr="002336F2">
              <w:rPr>
                <w:szCs w:val="22"/>
              </w:rPr>
              <w:t xml:space="preserve">, wird </w:t>
            </w:r>
            <w:del w:id="787" w:author="rolf" w:date="2020-08-28T21:56:00Z">
              <w:r w:rsidRPr="002336F2" w:rsidDel="008C2DDE">
                <w:rPr>
                  <w:szCs w:val="22"/>
                </w:rPr>
                <w:delText xml:space="preserve">die </w:delText>
              </w:r>
            </w:del>
            <w:ins w:id="788" w:author="rolf" w:date="2020-08-28T21:56:00Z">
              <w:r w:rsidR="008C2DDE">
                <w:rPr>
                  <w:szCs w:val="22"/>
                </w:rPr>
                <w:t>die</w:t>
              </w:r>
              <w:r w:rsidR="008C2DDE" w:rsidRPr="002336F2">
                <w:rPr>
                  <w:szCs w:val="22"/>
                </w:rPr>
                <w:t xml:space="preserve"> </w:t>
              </w:r>
            </w:ins>
            <w:r w:rsidRPr="002336F2">
              <w:rPr>
                <w:szCs w:val="22"/>
              </w:rPr>
              <w:t xml:space="preserve">Nachbearbeitung als zusätzliche Phase am Ende des </w:t>
            </w:r>
            <w:del w:id="789" w:author="rolf" w:date="2020-08-28T21:55:00Z">
              <w:r w:rsidRPr="002336F2" w:rsidDel="008C2DDE">
                <w:rPr>
                  <w:szCs w:val="22"/>
                </w:rPr>
                <w:delText xml:space="preserve">Stapeljobs </w:delText>
              </w:r>
            </w:del>
            <w:proofErr w:type="spellStart"/>
            <w:ins w:id="790" w:author="rolf" w:date="2020-08-28T21:55:00Z">
              <w:r w:rsidR="008C2DDE">
                <w:rPr>
                  <w:szCs w:val="22"/>
                </w:rPr>
                <w:t>Stacking</w:t>
              </w:r>
              <w:proofErr w:type="spellEnd"/>
              <w:r w:rsidR="008C2DDE">
                <w:rPr>
                  <w:szCs w:val="22"/>
                </w:rPr>
                <w:t>-J</w:t>
              </w:r>
              <w:r w:rsidR="008C2DDE" w:rsidRPr="002336F2">
                <w:rPr>
                  <w:szCs w:val="22"/>
                </w:rPr>
                <w:t xml:space="preserve">obs </w:t>
              </w:r>
            </w:ins>
            <w:del w:id="791" w:author="rolf" w:date="2020-08-28T21:55:00Z">
              <w:r w:rsidRPr="002336F2" w:rsidDel="008C2DDE">
                <w:rPr>
                  <w:szCs w:val="22"/>
                </w:rPr>
                <w:delText>berücksichtigt</w:delText>
              </w:r>
            </w:del>
            <w:ins w:id="792" w:author="rolf" w:date="2020-08-28T21:55:00Z">
              <w:r w:rsidR="008C2DDE">
                <w:rPr>
                  <w:szCs w:val="22"/>
                </w:rPr>
                <w:t>ausgeführt</w:t>
              </w:r>
            </w:ins>
            <w:r w:rsidRPr="002336F2">
              <w:rPr>
                <w:szCs w:val="22"/>
              </w:rPr>
              <w:t xml:space="preserve">. In diesem Fall werden sowohl das </w:t>
            </w:r>
            <w:del w:id="793" w:author="rolf" w:date="2020-08-28T21:55:00Z">
              <w:r w:rsidRPr="002336F2" w:rsidDel="008C2DDE">
                <w:rPr>
                  <w:szCs w:val="22"/>
                </w:rPr>
                <w:delText xml:space="preserve">gestapelte </w:delText>
              </w:r>
            </w:del>
            <w:proofErr w:type="spellStart"/>
            <w:ins w:id="794" w:author="rolf" w:date="2020-08-28T21:55:00Z">
              <w:r w:rsidR="008C2DDE">
                <w:rPr>
                  <w:szCs w:val="22"/>
                </w:rPr>
                <w:t>gestackte</w:t>
              </w:r>
              <w:proofErr w:type="spellEnd"/>
              <w:r w:rsidR="008C2DDE" w:rsidRPr="002336F2">
                <w:rPr>
                  <w:szCs w:val="22"/>
                </w:rPr>
                <w:t xml:space="preserve"> </w:t>
              </w:r>
            </w:ins>
            <w:r w:rsidRPr="002336F2">
              <w:rPr>
                <w:szCs w:val="22"/>
              </w:rPr>
              <w:t>Summenbild als auch die geschärfte Version in das Dateisystem geschrieben.</w:t>
            </w:r>
          </w:p>
        </w:tc>
      </w:tr>
      <w:tr w:rsidR="00824A05" w:rsidRPr="002336F2" w14:paraId="26773637" w14:textId="77777777" w:rsidTr="000802B3">
        <w:tc>
          <w:tcPr>
            <w:tcW w:w="3402" w:type="dxa"/>
          </w:tcPr>
          <w:p w14:paraId="6C3890B8" w14:textId="3784DB7D" w:rsidR="009A5B9E" w:rsidRPr="002336F2" w:rsidRDefault="008C2DDE" w:rsidP="002336F2">
            <w:pPr>
              <w:spacing w:before="0"/>
              <w:rPr>
                <w:szCs w:val="22"/>
              </w:rPr>
            </w:pPr>
            <w:ins w:id="795" w:author="rolf" w:date="2020-08-28T21:56:00Z">
              <w:r w:rsidRPr="008C2DDE">
                <w:rPr>
                  <w:szCs w:val="22"/>
                </w:rPr>
                <w:lastRenderedPageBreak/>
                <w:t xml:space="preserve">Write </w:t>
              </w:r>
              <w:proofErr w:type="spellStart"/>
              <w:r w:rsidRPr="008C2DDE">
                <w:rPr>
                  <w:szCs w:val="22"/>
                </w:rPr>
                <w:t>images</w:t>
              </w:r>
              <w:proofErr w:type="spellEnd"/>
              <w:r w:rsidRPr="008C2DDE">
                <w:rPr>
                  <w:szCs w:val="22"/>
                </w:rPr>
                <w:t xml:space="preserve"> </w:t>
              </w:r>
              <w:proofErr w:type="spellStart"/>
              <w:r w:rsidRPr="008C2DDE">
                <w:rPr>
                  <w:szCs w:val="22"/>
                </w:rPr>
                <w:t>as</w:t>
              </w:r>
            </w:ins>
            <w:proofErr w:type="spellEnd"/>
            <w:del w:id="796" w:author="rolf" w:date="2020-08-28T21:56:00Z">
              <w:r w:rsidR="009A5B9E" w:rsidRPr="002336F2" w:rsidDel="008C2DDE">
                <w:rPr>
                  <w:szCs w:val="22"/>
                </w:rPr>
                <w:delText>Bilder schreiben als</w:delText>
              </w:r>
            </w:del>
          </w:p>
        </w:tc>
        <w:tc>
          <w:tcPr>
            <w:tcW w:w="6520" w:type="dxa"/>
          </w:tcPr>
          <w:p w14:paraId="5114CFDD" w14:textId="6BC31717" w:rsidR="009A5B9E" w:rsidRPr="002336F2" w:rsidRDefault="009A5B9E" w:rsidP="006E0475">
            <w:pPr>
              <w:spacing w:before="0"/>
              <w:rPr>
                <w:szCs w:val="22"/>
              </w:rPr>
            </w:pPr>
            <w:r w:rsidRPr="002336F2">
              <w:rPr>
                <w:szCs w:val="22"/>
              </w:rPr>
              <w:t xml:space="preserve">Bilder, die aus </w:t>
            </w:r>
            <w:del w:id="797" w:author="rolf" w:date="2020-08-28T21:56:00Z">
              <w:r w:rsidRPr="002336F2" w:rsidDel="008C2DDE">
                <w:rPr>
                  <w:szCs w:val="22"/>
                </w:rPr>
                <w:delText>Stapel</w:delText>
              </w:r>
            </w:del>
            <w:proofErr w:type="spellStart"/>
            <w:ins w:id="798" w:author="rolf" w:date="2020-08-28T21:56:00Z">
              <w:r w:rsidR="008C2DDE">
                <w:rPr>
                  <w:szCs w:val="22"/>
                </w:rPr>
                <w:t>Stacking</w:t>
              </w:r>
            </w:ins>
            <w:proofErr w:type="spellEnd"/>
            <w:r w:rsidRPr="002336F2">
              <w:rPr>
                <w:szCs w:val="22"/>
              </w:rPr>
              <w:t xml:space="preserve">- oder </w:t>
            </w:r>
            <w:del w:id="799" w:author="rolf" w:date="2020-08-28T21:56:00Z">
              <w:r w:rsidRPr="002336F2" w:rsidDel="008C2DDE">
                <w:rPr>
                  <w:szCs w:val="22"/>
                </w:rPr>
                <w:delText xml:space="preserve">Nachbearbeitungsaufträgen </w:delText>
              </w:r>
            </w:del>
            <w:ins w:id="800" w:author="rolf" w:date="2020-08-28T21:56:00Z">
              <w:r w:rsidR="008C2DDE" w:rsidRPr="002336F2">
                <w:rPr>
                  <w:szCs w:val="22"/>
                </w:rPr>
                <w:t>Nachbearbeitungs</w:t>
              </w:r>
              <w:r w:rsidR="008C2DDE">
                <w:rPr>
                  <w:szCs w:val="22"/>
                </w:rPr>
                <w:t>-Jobs</w:t>
              </w:r>
              <w:r w:rsidR="008C2DDE" w:rsidRPr="002336F2">
                <w:rPr>
                  <w:szCs w:val="22"/>
                </w:rPr>
                <w:t xml:space="preserve"> </w:t>
              </w:r>
            </w:ins>
            <w:r w:rsidRPr="002336F2">
              <w:rPr>
                <w:szCs w:val="22"/>
              </w:rPr>
              <w:t>resultieren, können entweder im 16bit .png-, .tiff- oder .fits-Format geschrieben werden. Dieser Parameter wählt das Format aus, das bei automatischen Speicheroperationen verwendet werden soll. Unabhängig von dieser Wahl kann der Benutzer Bilder in allen drei Formaten speichern, indem er die Schaltflächen "Speichern unter" drückt.</w:t>
            </w:r>
          </w:p>
        </w:tc>
      </w:tr>
      <w:tr w:rsidR="00824A05" w:rsidRPr="002336F2" w14:paraId="2D58A216" w14:textId="77777777" w:rsidTr="000802B3">
        <w:tc>
          <w:tcPr>
            <w:tcW w:w="3402" w:type="dxa"/>
          </w:tcPr>
          <w:p w14:paraId="6622CFDE" w14:textId="3AE02DCC" w:rsidR="009A5B9E" w:rsidRPr="008C2DDE" w:rsidRDefault="008C2DDE" w:rsidP="002336F2">
            <w:pPr>
              <w:spacing w:before="0"/>
              <w:rPr>
                <w:szCs w:val="22"/>
                <w:lang w:val="en-US"/>
                <w:rPrChange w:id="801" w:author="rolf" w:date="2020-08-28T21:57:00Z">
                  <w:rPr>
                    <w:szCs w:val="22"/>
                  </w:rPr>
                </w:rPrChange>
              </w:rPr>
            </w:pPr>
            <w:ins w:id="802" w:author="rolf" w:date="2020-08-28T21:57:00Z">
              <w:r w:rsidRPr="008C2DDE">
                <w:rPr>
                  <w:szCs w:val="22"/>
                  <w:lang w:val="en-US"/>
                  <w:rPrChange w:id="803" w:author="rolf" w:date="2020-08-28T21:57:00Z">
                    <w:rPr>
                      <w:szCs w:val="22"/>
                    </w:rPr>
                  </w:rPrChange>
                </w:rPr>
                <w:t>Include parameters in output file name</w:t>
              </w:r>
            </w:ins>
            <w:del w:id="804" w:author="rolf" w:date="2020-08-28T21:57:00Z">
              <w:r w:rsidR="009A5B9E" w:rsidRPr="008C2DDE" w:rsidDel="008C2DDE">
                <w:rPr>
                  <w:szCs w:val="22"/>
                  <w:lang w:val="en-US"/>
                  <w:rPrChange w:id="805" w:author="rolf" w:date="2020-08-28T21:57:00Z">
                    <w:rPr>
                      <w:szCs w:val="22"/>
                    </w:rPr>
                  </w:rPrChange>
                </w:rPr>
                <w:delText>Parameter in den Ausgabedateinamen einschließen</w:delText>
              </w:r>
            </w:del>
          </w:p>
        </w:tc>
        <w:tc>
          <w:tcPr>
            <w:tcW w:w="6520" w:type="dxa"/>
          </w:tcPr>
          <w:p w14:paraId="2371C3BC" w14:textId="1F135531" w:rsidR="009A5B9E" w:rsidRPr="002336F2" w:rsidRDefault="009A5B9E" w:rsidP="002336F2">
            <w:pPr>
              <w:spacing w:before="0"/>
              <w:rPr>
                <w:szCs w:val="22"/>
              </w:rPr>
            </w:pPr>
            <w:r w:rsidRPr="002336F2">
              <w:rPr>
                <w:szCs w:val="22"/>
              </w:rPr>
              <w:t xml:space="preserve">Wenn dieses Kontrollkästchen markiert ist, werden die vier Kontrollkästchen auf der rechten Seite aktiviert. Hier kann der Benutzer Verarbeitungsparameter auswählen, die in die Namensstrings der </w:t>
            </w:r>
            <w:del w:id="806" w:author="rolf" w:date="2020-08-28T21:58:00Z">
              <w:r w:rsidRPr="002336F2" w:rsidDel="00466C6A">
                <w:rPr>
                  <w:szCs w:val="22"/>
                </w:rPr>
                <w:delText>gestapelten</w:delText>
              </w:r>
            </w:del>
            <w:proofErr w:type="spellStart"/>
            <w:ins w:id="807" w:author="rolf" w:date="2020-08-28T21:58:00Z">
              <w:r w:rsidR="00466C6A">
                <w:rPr>
                  <w:szCs w:val="22"/>
                </w:rPr>
                <w:t>gestackten</w:t>
              </w:r>
            </w:ins>
            <w:proofErr w:type="spellEnd"/>
            <w:r w:rsidRPr="002336F2">
              <w:rPr>
                <w:szCs w:val="22"/>
              </w:rPr>
              <w:t xml:space="preserve">/nachbearbeiteten Bilddatei aufgenommen werden sollen. Dies erleichtert es, verschiedene Versionen von </w:t>
            </w:r>
            <w:del w:id="808" w:author="rolf" w:date="2020-08-28T21:58:00Z">
              <w:r w:rsidRPr="002336F2" w:rsidDel="00466C6A">
                <w:rPr>
                  <w:szCs w:val="22"/>
                </w:rPr>
                <w:delText xml:space="preserve">Stapelergebnissen </w:delText>
              </w:r>
            </w:del>
            <w:proofErr w:type="spellStart"/>
            <w:ins w:id="809" w:author="rolf" w:date="2020-08-28T21:58:00Z">
              <w:r w:rsidR="00466C6A">
                <w:rPr>
                  <w:szCs w:val="22"/>
                </w:rPr>
                <w:t>Stacking</w:t>
              </w:r>
              <w:proofErr w:type="spellEnd"/>
              <w:r w:rsidR="00466C6A">
                <w:rPr>
                  <w:szCs w:val="22"/>
                </w:rPr>
                <w:t>-E</w:t>
              </w:r>
              <w:r w:rsidR="00466C6A" w:rsidRPr="002336F2">
                <w:rPr>
                  <w:szCs w:val="22"/>
                </w:rPr>
                <w:t xml:space="preserve">rgebnissen </w:t>
              </w:r>
            </w:ins>
            <w:r w:rsidRPr="002336F2">
              <w:rPr>
                <w:szCs w:val="22"/>
              </w:rPr>
              <w:t xml:space="preserve">auseinanderzuhalten. Wenn </w:t>
            </w:r>
            <w:r w:rsidR="009B079E">
              <w:t xml:space="preserve">“Store protocol with results” </w:t>
            </w:r>
            <w:r w:rsidRPr="002336F2">
              <w:rPr>
                <w:szCs w:val="22"/>
              </w:rPr>
              <w:t>(siehe oben) angekreuzt ist, werden die Parameterwerte ebenfalls in den Namen der Protokolldatei eingefügt.</w:t>
            </w:r>
          </w:p>
          <w:p w14:paraId="5E6EC59B" w14:textId="72C48D57" w:rsidR="009A5B9E" w:rsidRPr="002336F2" w:rsidRDefault="009A5B9E" w:rsidP="002336F2">
            <w:pPr>
              <w:spacing w:before="0"/>
              <w:rPr>
                <w:szCs w:val="22"/>
              </w:rPr>
            </w:pPr>
            <w:r w:rsidRPr="002336F2">
              <w:rPr>
                <w:szCs w:val="22"/>
              </w:rPr>
              <w:t>Die folgenden Parameter können eingefügt werden:</w:t>
            </w:r>
          </w:p>
          <w:p w14:paraId="5A9FC1FE" w14:textId="7065AD5C" w:rsidR="009A5B9E" w:rsidRPr="002336F2" w:rsidRDefault="009A5B9E" w:rsidP="002336F2">
            <w:pPr>
              <w:pStyle w:val="Listenabsatz"/>
              <w:numPr>
                <w:ilvl w:val="0"/>
                <w:numId w:val="8"/>
              </w:numPr>
              <w:spacing w:before="0"/>
              <w:rPr>
                <w:szCs w:val="22"/>
              </w:rPr>
            </w:pPr>
            <w:r w:rsidRPr="002336F2">
              <w:rPr>
                <w:szCs w:val="22"/>
              </w:rPr>
              <w:t xml:space="preserve">Anzahl der zu </w:t>
            </w:r>
            <w:del w:id="810" w:author="rolf" w:date="2020-08-28T21:58:00Z">
              <w:r w:rsidRPr="002336F2" w:rsidDel="00466C6A">
                <w:rPr>
                  <w:szCs w:val="22"/>
                </w:rPr>
                <w:delText xml:space="preserve">stapelnden </w:delText>
              </w:r>
            </w:del>
            <w:proofErr w:type="spellStart"/>
            <w:ins w:id="811" w:author="rolf" w:date="2020-08-28T21:58:00Z">
              <w:r w:rsidR="00466C6A">
                <w:rPr>
                  <w:szCs w:val="22"/>
                </w:rPr>
                <w:t>stackenden</w:t>
              </w:r>
              <w:proofErr w:type="spellEnd"/>
              <w:r w:rsidR="00466C6A" w:rsidRPr="002336F2">
                <w:rPr>
                  <w:szCs w:val="22"/>
                </w:rPr>
                <w:t xml:space="preserve"> </w:t>
              </w:r>
            </w:ins>
            <w:del w:id="812" w:author="rolf" w:date="2020-08-28T21:58:00Z">
              <w:r w:rsidRPr="002336F2" w:rsidDel="00466C6A">
                <w:rPr>
                  <w:szCs w:val="22"/>
                </w:rPr>
                <w:delText>Frames</w:delText>
              </w:r>
            </w:del>
            <w:ins w:id="813" w:author="rolf" w:date="2020-08-28T21:58:00Z">
              <w:r w:rsidR="00466C6A">
                <w:rPr>
                  <w:szCs w:val="22"/>
                </w:rPr>
                <w:t>Bilder</w:t>
              </w:r>
            </w:ins>
          </w:p>
          <w:p w14:paraId="3DE222B0" w14:textId="70F05768" w:rsidR="009A5B9E" w:rsidRPr="002336F2" w:rsidRDefault="009A5B9E" w:rsidP="002336F2">
            <w:pPr>
              <w:pStyle w:val="Listenabsatz"/>
              <w:numPr>
                <w:ilvl w:val="0"/>
                <w:numId w:val="8"/>
              </w:numPr>
              <w:spacing w:before="0"/>
              <w:rPr>
                <w:szCs w:val="22"/>
              </w:rPr>
            </w:pPr>
            <w:r w:rsidRPr="002336F2">
              <w:rPr>
                <w:szCs w:val="22"/>
              </w:rPr>
              <w:t xml:space="preserve">Prozent der zu </w:t>
            </w:r>
            <w:del w:id="814" w:author="rolf" w:date="2020-08-28T21:58:00Z">
              <w:r w:rsidRPr="002336F2" w:rsidDel="00466C6A">
                <w:rPr>
                  <w:szCs w:val="22"/>
                </w:rPr>
                <w:delText>stapelnden Rahmen</w:delText>
              </w:r>
            </w:del>
            <w:proofErr w:type="spellStart"/>
            <w:ins w:id="815" w:author="rolf" w:date="2020-08-28T21:58:00Z">
              <w:r w:rsidR="00466C6A">
                <w:rPr>
                  <w:szCs w:val="22"/>
                </w:rPr>
                <w:t>stackenden</w:t>
              </w:r>
              <w:proofErr w:type="spellEnd"/>
              <w:r w:rsidR="00466C6A">
                <w:rPr>
                  <w:szCs w:val="22"/>
                </w:rPr>
                <w:t xml:space="preserve"> Bilder</w:t>
              </w:r>
            </w:ins>
          </w:p>
          <w:p w14:paraId="2759859E" w14:textId="4C7DAEC1" w:rsidR="009A5B9E" w:rsidRPr="002336F2" w:rsidRDefault="009A5B9E" w:rsidP="002336F2">
            <w:pPr>
              <w:pStyle w:val="Listenabsatz"/>
              <w:numPr>
                <w:ilvl w:val="0"/>
                <w:numId w:val="8"/>
              </w:numPr>
              <w:spacing w:before="0"/>
              <w:rPr>
                <w:szCs w:val="22"/>
              </w:rPr>
            </w:pPr>
            <w:del w:id="816" w:author="rolf" w:date="2020-08-28T21:59:00Z">
              <w:r w:rsidRPr="002336F2" w:rsidDel="00466C6A">
                <w:rPr>
                  <w:szCs w:val="22"/>
                </w:rPr>
                <w:delText xml:space="preserve">Größe des </w:delText>
              </w:r>
            </w:del>
            <w:ins w:id="817" w:author="rolf" w:date="2020-08-28T21:59:00Z">
              <w:r w:rsidR="00466C6A">
                <w:rPr>
                  <w:szCs w:val="22"/>
                </w:rPr>
                <w:t xml:space="preserve">Größe der </w:t>
              </w:r>
              <w:proofErr w:type="spellStart"/>
              <w:r w:rsidR="00466C6A" w:rsidRPr="002504B7">
                <w:rPr>
                  <w:rFonts w:cs="Corbel"/>
                  <w:color w:val="000000"/>
                  <w:szCs w:val="22"/>
                  <w:lang w:val="en-US"/>
                </w:rPr>
                <w:t>Ankerpunktfeld</w:t>
              </w:r>
              <w:r w:rsidR="00466C6A">
                <w:rPr>
                  <w:rFonts w:cs="Corbel"/>
                  <w:color w:val="000000"/>
                  <w:szCs w:val="22"/>
                  <w:lang w:val="en-US"/>
                </w:rPr>
                <w:t>er</w:t>
              </w:r>
              <w:proofErr w:type="spellEnd"/>
              <w:r w:rsidR="00466C6A" w:rsidRPr="002504B7">
                <w:rPr>
                  <w:rFonts w:cs="Corbel"/>
                  <w:color w:val="000000"/>
                  <w:szCs w:val="22"/>
                  <w:lang w:val="en-US"/>
                </w:rPr>
                <w:t xml:space="preserve"> </w:t>
              </w:r>
            </w:ins>
            <w:del w:id="818" w:author="rolf" w:date="2020-08-28T21:59:00Z">
              <w:r w:rsidRPr="002336F2" w:rsidDel="00466C6A">
                <w:rPr>
                  <w:szCs w:val="22"/>
                </w:rPr>
                <w:delText xml:space="preserve">Ausrichtungspunktfeldes </w:delText>
              </w:r>
            </w:del>
            <w:r w:rsidRPr="002336F2">
              <w:rPr>
                <w:szCs w:val="22"/>
              </w:rPr>
              <w:t>(Pixel)</w:t>
            </w:r>
          </w:p>
          <w:p w14:paraId="3067C369" w14:textId="0D2A9343" w:rsidR="009A5B9E" w:rsidRPr="002336F2" w:rsidRDefault="009A5B9E" w:rsidP="002336F2">
            <w:pPr>
              <w:pStyle w:val="Listenabsatz"/>
              <w:numPr>
                <w:ilvl w:val="0"/>
                <w:numId w:val="8"/>
              </w:numPr>
              <w:spacing w:before="0"/>
              <w:rPr>
                <w:szCs w:val="22"/>
              </w:rPr>
            </w:pPr>
            <w:r w:rsidRPr="002336F2">
              <w:rPr>
                <w:szCs w:val="22"/>
              </w:rPr>
              <w:t xml:space="preserve">Anzahl der </w:t>
            </w:r>
            <w:del w:id="819" w:author="rolf" w:date="2020-08-28T21:59:00Z">
              <w:r w:rsidRPr="002336F2" w:rsidDel="00466C6A">
                <w:rPr>
                  <w:szCs w:val="22"/>
                </w:rPr>
                <w:delText>Ausrichtungspunkte</w:delText>
              </w:r>
            </w:del>
            <w:ins w:id="820" w:author="rolf" w:date="2020-08-28T21:59:00Z">
              <w:r w:rsidR="00466C6A">
                <w:rPr>
                  <w:szCs w:val="22"/>
                </w:rPr>
                <w:t>Ankerpunkte</w:t>
              </w:r>
            </w:ins>
          </w:p>
          <w:p w14:paraId="608D71EE" w14:textId="548C81BE" w:rsidR="009A5B9E" w:rsidRPr="002336F2" w:rsidRDefault="009A5B9E" w:rsidP="006E0475">
            <w:pPr>
              <w:spacing w:before="0"/>
              <w:rPr>
                <w:szCs w:val="22"/>
              </w:rPr>
            </w:pPr>
            <w:r w:rsidRPr="002336F2">
              <w:rPr>
                <w:szCs w:val="22"/>
              </w:rPr>
              <w:t xml:space="preserve">Wenn z.B. </w:t>
            </w:r>
            <w:r w:rsidR="000F6520">
              <w:rPr>
                <w:szCs w:val="22"/>
              </w:rPr>
              <w:t xml:space="preserve">“Percent of </w:t>
            </w:r>
            <w:proofErr w:type="spellStart"/>
            <w:r w:rsidR="000F6520">
              <w:rPr>
                <w:szCs w:val="22"/>
              </w:rPr>
              <w:t>frames</w:t>
            </w:r>
            <w:proofErr w:type="spellEnd"/>
            <w:r w:rsidR="000F6520">
              <w:rPr>
                <w:szCs w:val="22"/>
              </w:rPr>
              <w:t xml:space="preserve"> </w:t>
            </w:r>
            <w:proofErr w:type="spellStart"/>
            <w:r w:rsidR="000F6520">
              <w:rPr>
                <w:szCs w:val="22"/>
              </w:rPr>
              <w:t>to</w:t>
            </w:r>
            <w:proofErr w:type="spellEnd"/>
            <w:r w:rsidR="000F6520">
              <w:rPr>
                <w:szCs w:val="22"/>
              </w:rPr>
              <w:t xml:space="preserve"> </w:t>
            </w:r>
            <w:proofErr w:type="spellStart"/>
            <w:r w:rsidR="000F6520">
              <w:rPr>
                <w:szCs w:val="22"/>
              </w:rPr>
              <w:t>be</w:t>
            </w:r>
            <w:proofErr w:type="spellEnd"/>
            <w:r w:rsidR="000F6520">
              <w:rPr>
                <w:szCs w:val="22"/>
              </w:rPr>
              <w:t xml:space="preserve"> </w:t>
            </w:r>
            <w:proofErr w:type="spellStart"/>
            <w:r w:rsidR="000F6520">
              <w:rPr>
                <w:szCs w:val="22"/>
              </w:rPr>
              <w:t>stacked</w:t>
            </w:r>
            <w:proofErr w:type="spellEnd"/>
            <w:r w:rsidR="000F6520">
              <w:rPr>
                <w:szCs w:val="22"/>
              </w:rPr>
              <w:t>” und “</w:t>
            </w:r>
            <w:proofErr w:type="spellStart"/>
            <w:r w:rsidR="000F6520">
              <w:rPr>
                <w:szCs w:val="22"/>
              </w:rPr>
              <w:t>Number</w:t>
            </w:r>
            <w:proofErr w:type="spellEnd"/>
            <w:r w:rsidR="000F6520">
              <w:rPr>
                <w:szCs w:val="22"/>
              </w:rPr>
              <w:t xml:space="preserve"> </w:t>
            </w:r>
            <w:proofErr w:type="spellStart"/>
            <w:r w:rsidR="000F6520">
              <w:rPr>
                <w:szCs w:val="22"/>
              </w:rPr>
              <w:t>of</w:t>
            </w:r>
            <w:proofErr w:type="spellEnd"/>
            <w:r w:rsidR="000F6520">
              <w:rPr>
                <w:szCs w:val="22"/>
              </w:rPr>
              <w:t xml:space="preserve"> </w:t>
            </w:r>
            <w:proofErr w:type="spellStart"/>
            <w:r w:rsidR="000F6520">
              <w:rPr>
                <w:szCs w:val="22"/>
              </w:rPr>
              <w:t>alignment</w:t>
            </w:r>
            <w:proofErr w:type="spellEnd"/>
            <w:r w:rsidR="000F6520">
              <w:rPr>
                <w:szCs w:val="22"/>
              </w:rPr>
              <w:t xml:space="preserve"> </w:t>
            </w:r>
            <w:proofErr w:type="spellStart"/>
            <w:r w:rsidR="000F6520">
              <w:rPr>
                <w:szCs w:val="22"/>
              </w:rPr>
              <w:t>points</w:t>
            </w:r>
            <w:proofErr w:type="spellEnd"/>
            <w:r w:rsidR="000F6520">
              <w:rPr>
                <w:szCs w:val="22"/>
              </w:rPr>
              <w:t xml:space="preserve">” </w:t>
            </w:r>
            <w:del w:id="821" w:author="rolf" w:date="2020-08-28T22:00:00Z">
              <w:r w:rsidR="000F6520" w:rsidDel="00466C6A">
                <w:rPr>
                  <w:szCs w:val="22"/>
                </w:rPr>
                <w:delText>are checked</w:delText>
              </w:r>
            </w:del>
            <w:ins w:id="822" w:author="rolf" w:date="2020-08-28T22:01:00Z">
              <w:r w:rsidR="00466C6A">
                <w:rPr>
                  <w:szCs w:val="22"/>
                </w:rPr>
                <w:t>markiert</w:t>
              </w:r>
            </w:ins>
            <w:ins w:id="823" w:author="rolf" w:date="2020-08-28T22:00:00Z">
              <w:r w:rsidR="00466C6A">
                <w:rPr>
                  <w:szCs w:val="22"/>
                </w:rPr>
                <w:t xml:space="preserve"> sind</w:t>
              </w:r>
            </w:ins>
            <w:del w:id="824" w:author="rolf" w:date="2020-08-28T22:00:00Z">
              <w:r w:rsidR="000F6520" w:rsidDel="00466C6A">
                <w:rPr>
                  <w:szCs w:val="22"/>
                </w:rPr>
                <w:delText>, the insertion“</w:delText>
              </w:r>
              <w:r w:rsidRPr="002336F2" w:rsidDel="00466C6A">
                <w:rPr>
                  <w:szCs w:val="22"/>
                </w:rPr>
                <w:delText xml:space="preserve"> angekreuzt sind, </w:delText>
              </w:r>
            </w:del>
            <w:ins w:id="825" w:author="rolf" w:date="2020-08-28T22:00:00Z">
              <w:r w:rsidR="00466C6A">
                <w:rPr>
                  <w:szCs w:val="22"/>
                </w:rPr>
                <w:t xml:space="preserve">, </w:t>
              </w:r>
            </w:ins>
            <w:r w:rsidRPr="002336F2">
              <w:rPr>
                <w:szCs w:val="22"/>
              </w:rPr>
              <w:t xml:space="preserve">steht die </w:t>
            </w:r>
            <w:r w:rsidR="000F6520" w:rsidRPr="00466C6A">
              <w:rPr>
                <w:szCs w:val="22"/>
                <w:rPrChange w:id="826" w:author="rolf" w:date="2020-08-28T22:00:00Z">
                  <w:rPr>
                    <w:szCs w:val="22"/>
                    <w:highlight w:val="yellow"/>
                  </w:rPr>
                </w:rPrChange>
              </w:rPr>
              <w:t>Angabe</w:t>
            </w:r>
            <w:r w:rsidRPr="002336F2">
              <w:rPr>
                <w:szCs w:val="22"/>
              </w:rPr>
              <w:t xml:space="preserve"> "_p25_ap402" für "25% </w:t>
            </w:r>
            <w:del w:id="827" w:author="rolf" w:date="2020-08-28T22:00:00Z">
              <w:r w:rsidRPr="002336F2" w:rsidDel="00466C6A">
                <w:rPr>
                  <w:szCs w:val="22"/>
                </w:rPr>
                <w:delText>gestapelte Rahmen</w:delText>
              </w:r>
            </w:del>
            <w:proofErr w:type="spellStart"/>
            <w:ins w:id="828" w:author="rolf" w:date="2020-08-28T22:00:00Z">
              <w:r w:rsidR="00466C6A">
                <w:rPr>
                  <w:szCs w:val="22"/>
                </w:rPr>
                <w:t>gestackte</w:t>
              </w:r>
              <w:proofErr w:type="spellEnd"/>
              <w:r w:rsidR="00466C6A">
                <w:rPr>
                  <w:szCs w:val="22"/>
                </w:rPr>
                <w:t xml:space="preserve"> Bilder</w:t>
              </w:r>
            </w:ins>
            <w:r w:rsidRPr="002336F2">
              <w:rPr>
                <w:szCs w:val="22"/>
              </w:rPr>
              <w:t xml:space="preserve">" und "402 </w:t>
            </w:r>
            <w:del w:id="829" w:author="rolf" w:date="2020-08-28T22:00:00Z">
              <w:r w:rsidRPr="002336F2" w:rsidDel="00466C6A">
                <w:rPr>
                  <w:szCs w:val="22"/>
                </w:rPr>
                <w:delText>Ausrichtungspunkte</w:delText>
              </w:r>
            </w:del>
            <w:ins w:id="830" w:author="rolf" w:date="2020-08-28T22:00:00Z">
              <w:r w:rsidR="00466C6A">
                <w:rPr>
                  <w:szCs w:val="22"/>
                </w:rPr>
                <w:t>Anker</w:t>
              </w:r>
              <w:r w:rsidR="00466C6A" w:rsidRPr="002336F2">
                <w:rPr>
                  <w:szCs w:val="22"/>
                </w:rPr>
                <w:t>punkte</w:t>
              </w:r>
            </w:ins>
            <w:r w:rsidRPr="002336F2">
              <w:rPr>
                <w:szCs w:val="22"/>
              </w:rPr>
              <w:t>".</w:t>
            </w:r>
          </w:p>
        </w:tc>
      </w:tr>
    </w:tbl>
    <w:p w14:paraId="2F7BEBC5" w14:textId="77777777" w:rsidR="00124EEA" w:rsidRPr="002336F2" w:rsidRDefault="00124EEA" w:rsidP="002336F2">
      <w:pPr>
        <w:spacing w:before="0"/>
        <w:rPr>
          <w:szCs w:val="22"/>
        </w:rPr>
      </w:pPr>
    </w:p>
    <w:p w14:paraId="6708E8DA" w14:textId="033CA546" w:rsidR="009A5B9E" w:rsidRDefault="009A5B9E" w:rsidP="002336F2">
      <w:pPr>
        <w:spacing w:before="0"/>
        <w:rPr>
          <w:szCs w:val="22"/>
        </w:rPr>
      </w:pPr>
    </w:p>
    <w:p w14:paraId="489D17CA" w14:textId="4DA6846A" w:rsidR="005058F2" w:rsidRDefault="005058F2" w:rsidP="002336F2">
      <w:pPr>
        <w:spacing w:before="0"/>
        <w:rPr>
          <w:szCs w:val="22"/>
        </w:rPr>
      </w:pPr>
    </w:p>
    <w:p w14:paraId="0832B3CC" w14:textId="1C28520F" w:rsidR="005058F2" w:rsidRDefault="005058F2" w:rsidP="002336F2">
      <w:pPr>
        <w:spacing w:before="0"/>
        <w:rPr>
          <w:szCs w:val="22"/>
        </w:rPr>
      </w:pPr>
    </w:p>
    <w:p w14:paraId="51E0BEB9" w14:textId="36019EAB" w:rsidR="005058F2" w:rsidRDefault="005058F2" w:rsidP="002336F2">
      <w:pPr>
        <w:spacing w:before="0"/>
        <w:rPr>
          <w:szCs w:val="22"/>
        </w:rPr>
      </w:pPr>
    </w:p>
    <w:p w14:paraId="7730C954" w14:textId="25A89919" w:rsidR="005058F2" w:rsidRDefault="005058F2" w:rsidP="002336F2">
      <w:pPr>
        <w:spacing w:before="0"/>
        <w:rPr>
          <w:szCs w:val="22"/>
        </w:rPr>
      </w:pPr>
    </w:p>
    <w:p w14:paraId="1A8DE3DC" w14:textId="5D3B1062" w:rsidR="005058F2" w:rsidRPr="002336F2" w:rsidRDefault="005058F2" w:rsidP="000802B3">
      <w:pPr>
        <w:spacing w:before="0"/>
        <w:rPr>
          <w:szCs w:val="22"/>
        </w:rPr>
      </w:pPr>
    </w:p>
    <w:p w14:paraId="5006180B" w14:textId="41A37AE6" w:rsidR="005058F2" w:rsidRDefault="005058F2" w:rsidP="000802B3">
      <w:pPr>
        <w:spacing w:before="0"/>
        <w:rPr>
          <w:szCs w:val="22"/>
        </w:rPr>
      </w:pPr>
    </w:p>
    <w:p w14:paraId="37AEA498" w14:textId="41ED294B" w:rsidR="000802B3" w:rsidRDefault="000802B3" w:rsidP="000802B3">
      <w:pPr>
        <w:spacing w:before="0"/>
        <w:rPr>
          <w:szCs w:val="22"/>
        </w:rPr>
      </w:pPr>
    </w:p>
    <w:p w14:paraId="4256066D" w14:textId="77777777" w:rsidR="000802B3" w:rsidRPr="002336F2" w:rsidRDefault="000802B3" w:rsidP="000802B3">
      <w:pPr>
        <w:spacing w:before="0"/>
        <w:rPr>
          <w:szCs w:val="22"/>
        </w:rPr>
      </w:pPr>
    </w:p>
    <w:p w14:paraId="4DC10242" w14:textId="0DE17D17" w:rsidR="009A5B9E" w:rsidRPr="002336F2" w:rsidRDefault="009A5B9E" w:rsidP="002336F2">
      <w:pPr>
        <w:spacing w:before="0"/>
        <w:rPr>
          <w:b/>
          <w:bCs/>
          <w:szCs w:val="22"/>
        </w:rPr>
      </w:pPr>
      <w:del w:id="831" w:author="rolf" w:date="2020-08-28T22:01:00Z">
        <w:r w:rsidRPr="002336F2" w:rsidDel="00466C6A">
          <w:rPr>
            <w:b/>
            <w:bCs/>
            <w:szCs w:val="22"/>
          </w:rPr>
          <w:delText xml:space="preserve">Rahmenbezogene </w:delText>
        </w:r>
      </w:del>
      <w:ins w:id="832" w:author="rolf" w:date="2020-08-28T22:01:00Z">
        <w:r w:rsidR="00466C6A">
          <w:rPr>
            <w:b/>
            <w:bCs/>
            <w:szCs w:val="22"/>
          </w:rPr>
          <w:t>Bild-</w:t>
        </w:r>
      </w:ins>
      <w:r w:rsidRPr="002336F2">
        <w:rPr>
          <w:b/>
          <w:bCs/>
          <w:szCs w:val="22"/>
        </w:rPr>
        <w:t>Parameter</w:t>
      </w:r>
    </w:p>
    <w:p w14:paraId="0B78E97C" w14:textId="11E09394" w:rsidR="009A5B9E" w:rsidRPr="002336F2" w:rsidRDefault="009A5B9E" w:rsidP="005058F2">
      <w:pPr>
        <w:spacing w:before="240" w:after="240"/>
        <w:rPr>
          <w:szCs w:val="22"/>
        </w:rPr>
      </w:pPr>
      <w:r w:rsidRPr="002336F2">
        <w:rPr>
          <w:noProof/>
          <w:szCs w:val="22"/>
          <w:lang w:eastAsia="de-DE"/>
        </w:rPr>
        <w:lastRenderedPageBreak/>
        <w:drawing>
          <wp:inline distT="0" distB="0" distL="0" distR="0" wp14:anchorId="504C84A7" wp14:editId="2D96EBCB">
            <wp:extent cx="5760720" cy="3998595"/>
            <wp:effectExtent l="0" t="0" r="0"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998595"/>
                    </a:xfrm>
                    <a:prstGeom prst="rect">
                      <a:avLst/>
                    </a:prstGeom>
                    <a:noFill/>
                    <a:ln>
                      <a:noFill/>
                    </a:ln>
                  </pic:spPr>
                </pic:pic>
              </a:graphicData>
            </a:graphic>
          </wp:inline>
        </w:drawing>
      </w:r>
    </w:p>
    <w:tbl>
      <w:tblPr>
        <w:tblStyle w:val="Tabellenraster"/>
        <w:tblW w:w="9071" w:type="dxa"/>
        <w:tblLook w:val="04A0" w:firstRow="1" w:lastRow="0" w:firstColumn="1" w:lastColumn="0" w:noHBand="0" w:noVBand="1"/>
      </w:tblPr>
      <w:tblGrid>
        <w:gridCol w:w="3402"/>
        <w:gridCol w:w="5669"/>
      </w:tblGrid>
      <w:tr w:rsidR="00B52D8A" w:rsidRPr="002336F2" w14:paraId="55C0DE63" w14:textId="77777777" w:rsidTr="00824A05">
        <w:tc>
          <w:tcPr>
            <w:tcW w:w="3402" w:type="dxa"/>
          </w:tcPr>
          <w:p w14:paraId="5E246FEE" w14:textId="4F13A2CD" w:rsidR="00B52D8A" w:rsidRPr="002336F2" w:rsidRDefault="00B52D8A" w:rsidP="006E0475">
            <w:pPr>
              <w:spacing w:before="0"/>
              <w:rPr>
                <w:szCs w:val="22"/>
              </w:rPr>
            </w:pPr>
            <w:proofErr w:type="spellStart"/>
            <w:r w:rsidRPr="002336F2">
              <w:rPr>
                <w:szCs w:val="22"/>
              </w:rPr>
              <w:t>Debayering</w:t>
            </w:r>
            <w:proofErr w:type="spellEnd"/>
            <w:r w:rsidRPr="002336F2">
              <w:rPr>
                <w:szCs w:val="22"/>
              </w:rPr>
              <w:t xml:space="preserve"> </w:t>
            </w:r>
            <w:del w:id="833" w:author="rolf" w:date="2020-08-28T22:04:00Z">
              <w:r w:rsidRPr="002336F2" w:rsidDel="00466C6A">
                <w:rPr>
                  <w:szCs w:val="22"/>
                </w:rPr>
                <w:delText xml:space="preserve">- </w:delText>
              </w:r>
            </w:del>
            <w:del w:id="834" w:author="rolf" w:date="2020-08-28T22:02:00Z">
              <w:r w:rsidRPr="002336F2" w:rsidDel="00466C6A">
                <w:rPr>
                  <w:szCs w:val="22"/>
                </w:rPr>
                <w:delText>Ausfall</w:delText>
              </w:r>
            </w:del>
            <w:proofErr w:type="spellStart"/>
            <w:ins w:id="835" w:author="rolf" w:date="2020-08-28T22:04:00Z">
              <w:r w:rsidR="00466C6A">
                <w:rPr>
                  <w:szCs w:val="22"/>
                </w:rPr>
                <w:t>default</w:t>
              </w:r>
            </w:ins>
            <w:proofErr w:type="spellEnd"/>
          </w:p>
        </w:tc>
        <w:tc>
          <w:tcPr>
            <w:tcW w:w="5669" w:type="dxa"/>
          </w:tcPr>
          <w:p w14:paraId="36E6F7E5" w14:textId="10794BA1" w:rsidR="00B52D8A" w:rsidRPr="002336F2" w:rsidRDefault="00B52D8A">
            <w:pPr>
              <w:spacing w:before="0"/>
              <w:rPr>
                <w:szCs w:val="22"/>
              </w:rPr>
            </w:pPr>
            <w:proofErr w:type="spellStart"/>
            <w:r w:rsidRPr="002336F2">
              <w:rPr>
                <w:szCs w:val="22"/>
              </w:rPr>
              <w:t>Debayering</w:t>
            </w:r>
            <w:proofErr w:type="spellEnd"/>
            <w:r w:rsidRPr="002336F2">
              <w:rPr>
                <w:szCs w:val="22"/>
              </w:rPr>
              <w:t xml:space="preserve">-Muster, das bei </w:t>
            </w:r>
            <w:del w:id="836" w:author="rolf" w:date="2020-08-28T22:02:00Z">
              <w:r w:rsidRPr="002336F2" w:rsidDel="00466C6A">
                <w:rPr>
                  <w:szCs w:val="22"/>
                </w:rPr>
                <w:delText xml:space="preserve">Stapelaufträgen </w:delText>
              </w:r>
            </w:del>
            <w:proofErr w:type="spellStart"/>
            <w:ins w:id="837" w:author="rolf" w:date="2020-08-28T22:02:00Z">
              <w:r w:rsidR="00466C6A">
                <w:rPr>
                  <w:szCs w:val="22"/>
                </w:rPr>
                <w:t>Stacking</w:t>
              </w:r>
              <w:proofErr w:type="spellEnd"/>
              <w:r w:rsidR="00466C6A">
                <w:rPr>
                  <w:szCs w:val="22"/>
                </w:rPr>
                <w:t>-Jobs</w:t>
              </w:r>
              <w:r w:rsidR="00466C6A" w:rsidRPr="002336F2">
                <w:rPr>
                  <w:szCs w:val="22"/>
                </w:rPr>
                <w:t xml:space="preserve"> </w:t>
              </w:r>
            </w:ins>
            <w:r w:rsidRPr="002336F2">
              <w:rPr>
                <w:szCs w:val="22"/>
              </w:rPr>
              <w:t xml:space="preserve">verwendet wird, wenn </w:t>
            </w:r>
            <w:del w:id="838" w:author="rolf" w:date="2020-08-28T22:02:00Z">
              <w:r w:rsidRPr="002336F2" w:rsidDel="00466C6A">
                <w:rPr>
                  <w:szCs w:val="22"/>
                </w:rPr>
                <w:delText xml:space="preserve">für diesen Auftrag </w:delText>
              </w:r>
            </w:del>
            <w:r w:rsidRPr="002336F2">
              <w:rPr>
                <w:szCs w:val="22"/>
              </w:rPr>
              <w:t xml:space="preserve">kein anderes Muster explizit (über das Kontextmenü) im </w:t>
            </w:r>
            <w:del w:id="839" w:author="rolf" w:date="2020-08-28T22:02:00Z">
              <w:r w:rsidRPr="002336F2" w:rsidDel="00466C6A">
                <w:rPr>
                  <w:szCs w:val="22"/>
                </w:rPr>
                <w:delText xml:space="preserve">Auftragsbearbeitungsdialog </w:delText>
              </w:r>
            </w:del>
            <w:ins w:id="840" w:author="rolf" w:date="2020-08-28T22:02:00Z">
              <w:r w:rsidR="00466C6A">
                <w:rPr>
                  <w:szCs w:val="22"/>
                </w:rPr>
                <w:t>Job-D</w:t>
              </w:r>
              <w:r w:rsidR="00466C6A" w:rsidRPr="002336F2">
                <w:rPr>
                  <w:szCs w:val="22"/>
                </w:rPr>
                <w:t xml:space="preserve">ialog </w:t>
              </w:r>
            </w:ins>
            <w:r w:rsidRPr="002336F2">
              <w:rPr>
                <w:szCs w:val="22"/>
              </w:rPr>
              <w:t>(siehe Abschnitt 4.3) angegeben wird.</w:t>
            </w:r>
          </w:p>
        </w:tc>
      </w:tr>
      <w:tr w:rsidR="00B52D8A" w:rsidRPr="002336F2" w14:paraId="7C4F739D" w14:textId="77777777" w:rsidTr="00824A05">
        <w:tc>
          <w:tcPr>
            <w:tcW w:w="3402" w:type="dxa"/>
          </w:tcPr>
          <w:p w14:paraId="5AD33169" w14:textId="2D9C9201" w:rsidR="00B52D8A" w:rsidRPr="002336F2" w:rsidRDefault="00466C6A" w:rsidP="002336F2">
            <w:pPr>
              <w:spacing w:before="0"/>
              <w:rPr>
                <w:szCs w:val="22"/>
              </w:rPr>
            </w:pPr>
            <w:ins w:id="841" w:author="rolf" w:date="2020-08-28T22:04:00Z">
              <w:r w:rsidRPr="00466C6A">
                <w:rPr>
                  <w:szCs w:val="22"/>
                </w:rPr>
                <w:t xml:space="preserve">Noise </w:t>
              </w:r>
              <w:proofErr w:type="spellStart"/>
              <w:r w:rsidRPr="00466C6A">
                <w:rPr>
                  <w:szCs w:val="22"/>
                </w:rPr>
                <w:t>level</w:t>
              </w:r>
            </w:ins>
            <w:proofErr w:type="spellEnd"/>
            <w:del w:id="842" w:author="rolf" w:date="2020-08-28T22:04:00Z">
              <w:r w:rsidR="006803D3" w:rsidRPr="002336F2" w:rsidDel="00466C6A">
                <w:rPr>
                  <w:szCs w:val="22"/>
                </w:rPr>
                <w:delText>Rauschpegel</w:delText>
              </w:r>
            </w:del>
          </w:p>
        </w:tc>
        <w:tc>
          <w:tcPr>
            <w:tcW w:w="5669" w:type="dxa"/>
          </w:tcPr>
          <w:p w14:paraId="731B606F" w14:textId="4B7F75A3" w:rsidR="00B52D8A" w:rsidRPr="002336F2" w:rsidRDefault="006803D3" w:rsidP="006E0475">
            <w:pPr>
              <w:spacing w:before="0"/>
              <w:rPr>
                <w:szCs w:val="22"/>
              </w:rPr>
            </w:pPr>
            <w:r w:rsidRPr="002336F2">
              <w:rPr>
                <w:szCs w:val="22"/>
              </w:rPr>
              <w:t xml:space="preserve">Breite des Gaußfilters, der zur </w:t>
            </w:r>
            <w:del w:id="843" w:author="rolf" w:date="2020-08-28T22:03:00Z">
              <w:r w:rsidRPr="002336F2" w:rsidDel="00466C6A">
                <w:rPr>
                  <w:szCs w:val="22"/>
                </w:rPr>
                <w:delText xml:space="preserve">Unschärfe </w:delText>
              </w:r>
            </w:del>
            <w:ins w:id="844" w:author="rolf" w:date="2020-08-28T22:03:00Z">
              <w:r w:rsidR="00466C6A">
                <w:rPr>
                  <w:szCs w:val="22"/>
                </w:rPr>
                <w:t>Glättung</w:t>
              </w:r>
              <w:r w:rsidR="00466C6A" w:rsidRPr="002336F2">
                <w:rPr>
                  <w:szCs w:val="22"/>
                </w:rPr>
                <w:t xml:space="preserve"> </w:t>
              </w:r>
            </w:ins>
            <w:r w:rsidRPr="002336F2">
              <w:rPr>
                <w:szCs w:val="22"/>
              </w:rPr>
              <w:t>der Originalbilder vor der Bestimmung der Verschiebungen verwendet wird. Bei verrauschten Bildern sollte dieser Wert erhöht werden. Wenn die Bilder sehr wenig Rauschen aufweisen, kann ein niedrigerer Wert die Präzision verbessern.</w:t>
            </w:r>
          </w:p>
        </w:tc>
      </w:tr>
      <w:tr w:rsidR="006803D3" w:rsidRPr="002336F2" w14:paraId="30CD7B7A" w14:textId="77777777" w:rsidTr="00824A05">
        <w:tc>
          <w:tcPr>
            <w:tcW w:w="3402" w:type="dxa"/>
          </w:tcPr>
          <w:p w14:paraId="727BF5FB" w14:textId="5AA357C3" w:rsidR="006803D3" w:rsidRPr="002336F2" w:rsidRDefault="00466C6A" w:rsidP="002336F2">
            <w:pPr>
              <w:spacing w:before="0"/>
              <w:rPr>
                <w:szCs w:val="22"/>
              </w:rPr>
            </w:pPr>
            <w:ins w:id="845" w:author="rolf" w:date="2020-08-28T22:04:00Z">
              <w:r w:rsidRPr="00466C6A">
                <w:rPr>
                  <w:szCs w:val="22"/>
                </w:rPr>
                <w:t xml:space="preserve">Frame </w:t>
              </w:r>
              <w:proofErr w:type="spellStart"/>
              <w:r w:rsidRPr="00466C6A">
                <w:rPr>
                  <w:szCs w:val="22"/>
                </w:rPr>
                <w:t>stabilization</w:t>
              </w:r>
              <w:proofErr w:type="spellEnd"/>
              <w:r w:rsidRPr="00466C6A">
                <w:rPr>
                  <w:szCs w:val="22"/>
                </w:rPr>
                <w:t xml:space="preserve"> </w:t>
              </w:r>
              <w:proofErr w:type="spellStart"/>
              <w:r w:rsidRPr="00466C6A">
                <w:rPr>
                  <w:szCs w:val="22"/>
                </w:rPr>
                <w:t>mode</w:t>
              </w:r>
            </w:ins>
            <w:proofErr w:type="spellEnd"/>
            <w:del w:id="846" w:author="rolf" w:date="2020-08-28T22:04:00Z">
              <w:r w:rsidR="006803D3" w:rsidRPr="002336F2" w:rsidDel="00466C6A">
                <w:rPr>
                  <w:szCs w:val="22"/>
                </w:rPr>
                <w:delText>Rahmen-Stabilisierungs-Modus</w:delText>
              </w:r>
            </w:del>
          </w:p>
        </w:tc>
        <w:tc>
          <w:tcPr>
            <w:tcW w:w="5669" w:type="dxa"/>
          </w:tcPr>
          <w:p w14:paraId="1898965F" w14:textId="26BE9F72" w:rsidR="006803D3" w:rsidRPr="002336F2" w:rsidRDefault="006803D3" w:rsidP="006E0475">
            <w:pPr>
              <w:spacing w:before="0"/>
              <w:rPr>
                <w:szCs w:val="22"/>
              </w:rPr>
            </w:pPr>
            <w:r w:rsidRPr="002336F2">
              <w:rPr>
                <w:szCs w:val="22"/>
              </w:rPr>
              <w:t xml:space="preserve">Für </w:t>
            </w:r>
            <w:del w:id="847" w:author="rolf" w:date="2020-08-28T22:05:00Z">
              <w:r w:rsidRPr="002336F2" w:rsidDel="00466C6A">
                <w:rPr>
                  <w:szCs w:val="22"/>
                </w:rPr>
                <w:delText>planetarische A</w:delText>
              </w:r>
            </w:del>
            <w:ins w:id="848" w:author="rolf" w:date="2020-08-28T22:05:00Z">
              <w:r w:rsidR="00466C6A">
                <w:rPr>
                  <w:szCs w:val="22"/>
                </w:rPr>
                <w:t>Planetena</w:t>
              </w:r>
            </w:ins>
            <w:r w:rsidRPr="002336F2">
              <w:rPr>
                <w:szCs w:val="22"/>
              </w:rPr>
              <w:t xml:space="preserve">ufnahmen wählen Sie "Planet". Diese Option </w:t>
            </w:r>
            <w:del w:id="849" w:author="rolf" w:date="2020-08-28T22:05:00Z">
              <w:r w:rsidRPr="002336F2" w:rsidDel="00466C6A">
                <w:rPr>
                  <w:szCs w:val="22"/>
                </w:rPr>
                <w:delText>ist nur gültig</w:delText>
              </w:r>
            </w:del>
            <w:ins w:id="850" w:author="rolf" w:date="2020-08-28T22:05:00Z">
              <w:r w:rsidR="00466C6A">
                <w:rPr>
                  <w:szCs w:val="22"/>
                </w:rPr>
                <w:t>funktioniert nur</w:t>
              </w:r>
            </w:ins>
            <w:r w:rsidRPr="002336F2">
              <w:rPr>
                <w:szCs w:val="22"/>
              </w:rPr>
              <w:t>, wenn das Objekt in allen Richtungen von dunklem Himmel umgeben ist. In allen anderen Fällen muss "</w:t>
            </w:r>
            <w:del w:id="851" w:author="rolf" w:date="2020-08-28T22:05:00Z">
              <w:r w:rsidRPr="002336F2" w:rsidDel="00466C6A">
                <w:rPr>
                  <w:szCs w:val="22"/>
                </w:rPr>
                <w:delText>Oberfläche</w:delText>
              </w:r>
            </w:del>
            <w:ins w:id="852" w:author="rolf" w:date="2020-08-28T22:05:00Z">
              <w:r w:rsidR="00466C6A">
                <w:rPr>
                  <w:szCs w:val="22"/>
                </w:rPr>
                <w:t>Surface</w:t>
              </w:r>
            </w:ins>
            <w:r w:rsidRPr="002336F2">
              <w:rPr>
                <w:szCs w:val="22"/>
              </w:rPr>
              <w:t>" gewählt werden.</w:t>
            </w:r>
          </w:p>
        </w:tc>
      </w:tr>
      <w:tr w:rsidR="006803D3" w:rsidRPr="002336F2" w14:paraId="092F9CC5" w14:textId="77777777" w:rsidTr="00824A05">
        <w:tc>
          <w:tcPr>
            <w:tcW w:w="3402" w:type="dxa"/>
          </w:tcPr>
          <w:p w14:paraId="3EE606C9" w14:textId="5E89A5D0" w:rsidR="006803D3" w:rsidRPr="002336F2" w:rsidRDefault="00466C6A" w:rsidP="002336F2">
            <w:pPr>
              <w:spacing w:before="0"/>
              <w:rPr>
                <w:szCs w:val="22"/>
              </w:rPr>
            </w:pPr>
            <w:proofErr w:type="spellStart"/>
            <w:ins w:id="853" w:author="rolf" w:date="2020-08-28T22:05:00Z">
              <w:r w:rsidRPr="00466C6A">
                <w:rPr>
                  <w:szCs w:val="22"/>
                </w:rPr>
                <w:t>Automatic</w:t>
              </w:r>
              <w:proofErr w:type="spellEnd"/>
              <w:r w:rsidRPr="00466C6A">
                <w:rPr>
                  <w:szCs w:val="22"/>
                </w:rPr>
                <w:t xml:space="preserve"> </w:t>
              </w:r>
              <w:proofErr w:type="spellStart"/>
              <w:r w:rsidRPr="00466C6A">
                <w:rPr>
                  <w:szCs w:val="22"/>
                </w:rPr>
                <w:t>frame</w:t>
              </w:r>
              <w:proofErr w:type="spellEnd"/>
              <w:r w:rsidRPr="00466C6A">
                <w:rPr>
                  <w:szCs w:val="22"/>
                </w:rPr>
                <w:t xml:space="preserve"> </w:t>
              </w:r>
              <w:proofErr w:type="spellStart"/>
              <w:r w:rsidRPr="00466C6A">
                <w:rPr>
                  <w:szCs w:val="22"/>
                </w:rPr>
                <w:t>stabilization</w:t>
              </w:r>
            </w:ins>
            <w:proofErr w:type="spellEnd"/>
            <w:del w:id="854" w:author="rolf" w:date="2020-08-28T22:05:00Z">
              <w:r w:rsidR="006803D3" w:rsidRPr="002336F2" w:rsidDel="00466C6A">
                <w:rPr>
                  <w:szCs w:val="22"/>
                </w:rPr>
                <w:delText>Automatische Rahmenstabilisierung</w:delText>
              </w:r>
            </w:del>
          </w:p>
        </w:tc>
        <w:tc>
          <w:tcPr>
            <w:tcW w:w="5669" w:type="dxa"/>
          </w:tcPr>
          <w:p w14:paraId="4478C5D1" w14:textId="03BE408B" w:rsidR="006803D3" w:rsidRPr="002336F2" w:rsidRDefault="006803D3" w:rsidP="002336F2">
            <w:pPr>
              <w:spacing w:before="0"/>
              <w:rPr>
                <w:szCs w:val="22"/>
              </w:rPr>
            </w:pPr>
            <w:r w:rsidRPr="002336F2">
              <w:rPr>
                <w:szCs w:val="22"/>
              </w:rPr>
              <w:t>Wird nur im Modus "</w:t>
            </w:r>
            <w:r w:rsidR="00F46F9E">
              <w:rPr>
                <w:szCs w:val="22"/>
              </w:rPr>
              <w:t>Surface</w:t>
            </w:r>
            <w:r w:rsidRPr="002336F2">
              <w:rPr>
                <w:szCs w:val="22"/>
              </w:rPr>
              <w:t xml:space="preserve">" verwendet (siehe oben). In diesem Fall basiert die globale Ausrichtung aller </w:t>
            </w:r>
            <w:del w:id="855" w:author="rolf" w:date="2020-08-28T22:06:00Z">
              <w:r w:rsidRPr="002336F2" w:rsidDel="00466C6A">
                <w:rPr>
                  <w:szCs w:val="22"/>
                </w:rPr>
                <w:delText xml:space="preserve">Rahmen </w:delText>
              </w:r>
            </w:del>
            <w:ins w:id="856" w:author="rolf" w:date="2020-08-28T22:06:00Z">
              <w:r w:rsidR="00466C6A">
                <w:rPr>
                  <w:szCs w:val="22"/>
                </w:rPr>
                <w:t>Bilder</w:t>
              </w:r>
              <w:r w:rsidR="00466C6A" w:rsidRPr="002336F2">
                <w:rPr>
                  <w:szCs w:val="22"/>
                </w:rPr>
                <w:t xml:space="preserve"> </w:t>
              </w:r>
            </w:ins>
            <w:r w:rsidRPr="002336F2">
              <w:rPr>
                <w:szCs w:val="22"/>
              </w:rPr>
              <w:t xml:space="preserve">relativ zueinander auf der Verschiebung, die an einem ausgewählten Oberflächenbereich gemessen wurde. </w:t>
            </w:r>
            <w:del w:id="857" w:author="rolf" w:date="2020-08-28T22:06:00Z">
              <w:r w:rsidRPr="002336F2" w:rsidDel="00466C6A">
                <w:rPr>
                  <w:szCs w:val="22"/>
                </w:rPr>
                <w:delText xml:space="preserve">Das </w:delText>
              </w:r>
            </w:del>
            <w:ins w:id="858" w:author="rolf" w:date="2020-08-28T22:06:00Z">
              <w:r w:rsidR="00466C6A">
                <w:rPr>
                  <w:szCs w:val="22"/>
                </w:rPr>
                <w:t>Dieser</w:t>
              </w:r>
              <w:r w:rsidR="00466C6A" w:rsidRPr="002336F2">
                <w:rPr>
                  <w:szCs w:val="22"/>
                </w:rPr>
                <w:t xml:space="preserve"> </w:t>
              </w:r>
            </w:ins>
            <w:del w:id="859" w:author="rolf" w:date="2020-08-28T22:06:00Z">
              <w:r w:rsidRPr="002336F2" w:rsidDel="00466C6A">
                <w:rPr>
                  <w:szCs w:val="22"/>
                </w:rPr>
                <w:delText xml:space="preserve">Patch </w:delText>
              </w:r>
            </w:del>
            <w:ins w:id="860" w:author="rolf" w:date="2020-08-28T22:06:00Z">
              <w:r w:rsidR="00466C6A">
                <w:rPr>
                  <w:szCs w:val="22"/>
                </w:rPr>
                <w:t>Bereich</w:t>
              </w:r>
              <w:r w:rsidR="00466C6A" w:rsidRPr="002336F2">
                <w:rPr>
                  <w:szCs w:val="22"/>
                </w:rPr>
                <w:t xml:space="preserve"> </w:t>
              </w:r>
            </w:ins>
            <w:r w:rsidRPr="002336F2">
              <w:rPr>
                <w:szCs w:val="22"/>
              </w:rPr>
              <w:t xml:space="preserve">sollte in beiden Koordinatenrichtungen einen guten lokalen Kontrast aufweisen. Wenn diese Option aktiviert ist, wählt PSS den </w:t>
            </w:r>
            <w:del w:id="861" w:author="rolf" w:date="2020-08-28T22:06:00Z">
              <w:r w:rsidRPr="002336F2" w:rsidDel="00466C6A">
                <w:rPr>
                  <w:szCs w:val="22"/>
                </w:rPr>
                <w:delText xml:space="preserve">Patch </w:delText>
              </w:r>
            </w:del>
            <w:ins w:id="862" w:author="rolf" w:date="2020-08-28T22:06:00Z">
              <w:r w:rsidR="00466C6A">
                <w:rPr>
                  <w:szCs w:val="22"/>
                </w:rPr>
                <w:t>Bereich</w:t>
              </w:r>
              <w:r w:rsidR="00466C6A" w:rsidRPr="002336F2">
                <w:rPr>
                  <w:szCs w:val="22"/>
                </w:rPr>
                <w:t xml:space="preserve"> </w:t>
              </w:r>
            </w:ins>
            <w:r w:rsidRPr="002336F2">
              <w:rPr>
                <w:szCs w:val="22"/>
              </w:rPr>
              <w:t xml:space="preserve">automatisch aus. Andernfalls wird der Benutzer aufgefordert, </w:t>
            </w:r>
            <w:del w:id="863" w:author="rolf" w:date="2020-08-28T22:06:00Z">
              <w:r w:rsidRPr="002336F2" w:rsidDel="00466C6A">
                <w:rPr>
                  <w:szCs w:val="22"/>
                </w:rPr>
                <w:delText>den Patch</w:delText>
              </w:r>
            </w:del>
            <w:ins w:id="864" w:author="rolf" w:date="2020-08-28T22:06:00Z">
              <w:r w:rsidR="00466C6A">
                <w:rPr>
                  <w:szCs w:val="22"/>
                </w:rPr>
                <w:t>ihn</w:t>
              </w:r>
            </w:ins>
            <w:r w:rsidRPr="002336F2">
              <w:rPr>
                <w:szCs w:val="22"/>
              </w:rPr>
              <w:t xml:space="preserve"> manuell auszuwählen.</w:t>
            </w:r>
          </w:p>
          <w:p w14:paraId="199F23DD" w14:textId="4D12BA20" w:rsidR="006803D3" w:rsidRPr="002336F2" w:rsidRDefault="006803D3" w:rsidP="006E0475">
            <w:pPr>
              <w:spacing w:before="0"/>
              <w:rPr>
                <w:szCs w:val="22"/>
              </w:rPr>
            </w:pPr>
            <w:r w:rsidRPr="002336F2">
              <w:rPr>
                <w:szCs w:val="22"/>
              </w:rPr>
              <w:t xml:space="preserve">Im Batch-Modus wird diese Option ignoriert, und PSS wählt den </w:t>
            </w:r>
            <w:del w:id="865" w:author="rolf" w:date="2020-08-28T22:07:00Z">
              <w:r w:rsidRPr="002336F2" w:rsidDel="00466C6A">
                <w:rPr>
                  <w:szCs w:val="22"/>
                </w:rPr>
                <w:delText xml:space="preserve">Patch </w:delText>
              </w:r>
            </w:del>
            <w:ins w:id="866" w:author="rolf" w:date="2020-08-28T22:07:00Z">
              <w:r w:rsidR="00466C6A">
                <w:rPr>
                  <w:szCs w:val="22"/>
                </w:rPr>
                <w:t>Bereich</w:t>
              </w:r>
              <w:r w:rsidR="00466C6A" w:rsidRPr="002336F2">
                <w:rPr>
                  <w:szCs w:val="22"/>
                </w:rPr>
                <w:t xml:space="preserve"> </w:t>
              </w:r>
            </w:ins>
            <w:r w:rsidRPr="002336F2">
              <w:rPr>
                <w:szCs w:val="22"/>
              </w:rPr>
              <w:t>immer selbst aus.</w:t>
            </w:r>
          </w:p>
        </w:tc>
      </w:tr>
      <w:tr w:rsidR="006803D3" w:rsidRPr="002336F2" w14:paraId="0E8C1DAD" w14:textId="77777777" w:rsidTr="00824A05">
        <w:tc>
          <w:tcPr>
            <w:tcW w:w="3402" w:type="dxa"/>
          </w:tcPr>
          <w:p w14:paraId="6E5A6F2B" w14:textId="0DA0D448" w:rsidR="006803D3" w:rsidRPr="002336F2" w:rsidRDefault="00466C6A" w:rsidP="002336F2">
            <w:pPr>
              <w:spacing w:before="0"/>
              <w:rPr>
                <w:szCs w:val="22"/>
              </w:rPr>
            </w:pPr>
            <w:proofErr w:type="spellStart"/>
            <w:ins w:id="867" w:author="rolf" w:date="2020-08-28T22:07:00Z">
              <w:r w:rsidRPr="00466C6A">
                <w:rPr>
                  <w:szCs w:val="22"/>
                </w:rPr>
                <w:t>Stabilization</w:t>
              </w:r>
              <w:proofErr w:type="spellEnd"/>
              <w:r w:rsidRPr="00466C6A">
                <w:rPr>
                  <w:szCs w:val="22"/>
                </w:rPr>
                <w:t xml:space="preserve"> </w:t>
              </w:r>
              <w:proofErr w:type="spellStart"/>
              <w:r w:rsidRPr="00466C6A">
                <w:rPr>
                  <w:szCs w:val="22"/>
                </w:rPr>
                <w:t>patch</w:t>
              </w:r>
              <w:proofErr w:type="spellEnd"/>
              <w:r w:rsidRPr="00466C6A">
                <w:rPr>
                  <w:szCs w:val="22"/>
                </w:rPr>
                <w:t xml:space="preserve"> </w:t>
              </w:r>
              <w:proofErr w:type="spellStart"/>
              <w:r w:rsidRPr="00466C6A">
                <w:rPr>
                  <w:szCs w:val="22"/>
                </w:rPr>
                <w:t>size</w:t>
              </w:r>
            </w:ins>
            <w:proofErr w:type="spellEnd"/>
            <w:del w:id="868" w:author="rolf" w:date="2020-08-28T22:07:00Z">
              <w:r w:rsidR="006803D3" w:rsidRPr="002336F2" w:rsidDel="00466C6A">
                <w:rPr>
                  <w:szCs w:val="22"/>
                </w:rPr>
                <w:delText>Größe des Stabilisierungsfeldes</w:delText>
              </w:r>
            </w:del>
          </w:p>
        </w:tc>
        <w:tc>
          <w:tcPr>
            <w:tcW w:w="5669" w:type="dxa"/>
          </w:tcPr>
          <w:p w14:paraId="1E67C8B9" w14:textId="2AEFC5F2" w:rsidR="006803D3" w:rsidRPr="002336F2" w:rsidRDefault="006803D3" w:rsidP="006E0475">
            <w:pPr>
              <w:spacing w:before="0"/>
              <w:rPr>
                <w:szCs w:val="22"/>
              </w:rPr>
            </w:pPr>
            <w:r w:rsidRPr="002336F2">
              <w:rPr>
                <w:szCs w:val="22"/>
              </w:rPr>
              <w:t xml:space="preserve">Größe des </w:t>
            </w:r>
            <w:del w:id="869" w:author="rolf" w:date="2020-08-28T22:07:00Z">
              <w:r w:rsidRPr="002336F2" w:rsidDel="008028C9">
                <w:rPr>
                  <w:szCs w:val="22"/>
                </w:rPr>
                <w:delText xml:space="preserve">Stabilisierungsfeldes </w:delText>
              </w:r>
            </w:del>
            <w:ins w:id="870" w:author="rolf" w:date="2020-08-28T22:07:00Z">
              <w:r w:rsidR="008028C9" w:rsidRPr="002336F2">
                <w:rPr>
                  <w:szCs w:val="22"/>
                </w:rPr>
                <w:t>Stabilisierungs</w:t>
              </w:r>
              <w:r w:rsidR="008028C9">
                <w:rPr>
                  <w:szCs w:val="22"/>
                </w:rPr>
                <w:t>bereichs</w:t>
              </w:r>
              <w:r w:rsidR="008028C9" w:rsidRPr="002336F2">
                <w:rPr>
                  <w:szCs w:val="22"/>
                </w:rPr>
                <w:t xml:space="preserve"> </w:t>
              </w:r>
            </w:ins>
            <w:r w:rsidRPr="002336F2">
              <w:rPr>
                <w:szCs w:val="22"/>
              </w:rPr>
              <w:t>in beiden Koordinaten</w:t>
            </w:r>
            <w:r w:rsidR="00F46F9E">
              <w:rPr>
                <w:szCs w:val="22"/>
              </w:rPr>
              <w:t>-</w:t>
            </w:r>
            <w:r w:rsidRPr="002336F2">
              <w:rPr>
                <w:szCs w:val="22"/>
              </w:rPr>
              <w:t xml:space="preserve">richtungen relativ zur </w:t>
            </w:r>
            <w:del w:id="871" w:author="rolf" w:date="2020-08-28T22:08:00Z">
              <w:r w:rsidRPr="002336F2" w:rsidDel="008028C9">
                <w:rPr>
                  <w:szCs w:val="22"/>
                </w:rPr>
                <w:delText xml:space="preserve">Rahmengröße </w:delText>
              </w:r>
            </w:del>
            <w:ins w:id="872" w:author="rolf" w:date="2020-08-28T22:08:00Z">
              <w:r w:rsidR="008028C9">
                <w:rPr>
                  <w:szCs w:val="22"/>
                </w:rPr>
                <w:t>Bild</w:t>
              </w:r>
              <w:r w:rsidR="008028C9" w:rsidRPr="002336F2">
                <w:rPr>
                  <w:szCs w:val="22"/>
                </w:rPr>
                <w:t xml:space="preserve">größe </w:t>
              </w:r>
            </w:ins>
            <w:r w:rsidRPr="002336F2">
              <w:rPr>
                <w:szCs w:val="22"/>
              </w:rPr>
              <w:t>(in Prozent).</w:t>
            </w:r>
          </w:p>
        </w:tc>
      </w:tr>
      <w:tr w:rsidR="008152A1" w:rsidRPr="002336F2" w14:paraId="10614992" w14:textId="77777777" w:rsidTr="00824A05">
        <w:tc>
          <w:tcPr>
            <w:tcW w:w="3402" w:type="dxa"/>
          </w:tcPr>
          <w:p w14:paraId="1CF0F0F8" w14:textId="23EAC806" w:rsidR="008152A1" w:rsidRPr="002336F2" w:rsidRDefault="00466C6A" w:rsidP="002336F2">
            <w:pPr>
              <w:spacing w:before="0"/>
              <w:rPr>
                <w:szCs w:val="22"/>
              </w:rPr>
            </w:pPr>
            <w:proofErr w:type="spellStart"/>
            <w:ins w:id="873" w:author="rolf" w:date="2020-08-28T22:07:00Z">
              <w:r w:rsidRPr="00466C6A">
                <w:rPr>
                  <w:szCs w:val="22"/>
                </w:rPr>
                <w:t>Stabilization</w:t>
              </w:r>
              <w:proofErr w:type="spellEnd"/>
              <w:r w:rsidRPr="00466C6A">
                <w:rPr>
                  <w:szCs w:val="22"/>
                </w:rPr>
                <w:t xml:space="preserve"> </w:t>
              </w:r>
              <w:proofErr w:type="spellStart"/>
              <w:r w:rsidRPr="00466C6A">
                <w:rPr>
                  <w:szCs w:val="22"/>
                </w:rPr>
                <w:t>search</w:t>
              </w:r>
              <w:proofErr w:type="spellEnd"/>
              <w:r w:rsidRPr="00466C6A">
                <w:rPr>
                  <w:szCs w:val="22"/>
                </w:rPr>
                <w:t xml:space="preserve"> </w:t>
              </w:r>
              <w:proofErr w:type="spellStart"/>
              <w:r w:rsidRPr="00466C6A">
                <w:rPr>
                  <w:szCs w:val="22"/>
                </w:rPr>
                <w:t>width</w:t>
              </w:r>
            </w:ins>
            <w:proofErr w:type="spellEnd"/>
            <w:del w:id="874" w:author="rolf" w:date="2020-08-28T22:07:00Z">
              <w:r w:rsidR="008152A1" w:rsidRPr="002336F2" w:rsidDel="00466C6A">
                <w:rPr>
                  <w:szCs w:val="22"/>
                </w:rPr>
                <w:delText>Breite der Stabilisierungssuche</w:delText>
              </w:r>
            </w:del>
          </w:p>
        </w:tc>
        <w:tc>
          <w:tcPr>
            <w:tcW w:w="5669" w:type="dxa"/>
          </w:tcPr>
          <w:p w14:paraId="57DAC2E3" w14:textId="6D039DD8" w:rsidR="008152A1" w:rsidRPr="002336F2" w:rsidRDefault="008152A1" w:rsidP="002336F2">
            <w:pPr>
              <w:spacing w:before="0"/>
              <w:rPr>
                <w:szCs w:val="22"/>
              </w:rPr>
            </w:pPr>
            <w:r w:rsidRPr="002336F2">
              <w:rPr>
                <w:szCs w:val="22"/>
              </w:rPr>
              <w:t xml:space="preserve">Maximal zulässige Verschiebung zwischen zwei </w:t>
            </w:r>
            <w:r w:rsidRPr="002336F2">
              <w:rPr>
                <w:szCs w:val="22"/>
              </w:rPr>
              <w:lastRenderedPageBreak/>
              <w:t xml:space="preserve">aufeinanderfolgenden Bildern in Pixeln pro Koordinatenrichtung. Wenn innerhalb dieser </w:t>
            </w:r>
            <w:del w:id="875" w:author="rolf" w:date="2020-08-28T22:08:00Z">
              <w:r w:rsidRPr="002336F2" w:rsidDel="008028C9">
                <w:rPr>
                  <w:szCs w:val="22"/>
                </w:rPr>
                <w:delText xml:space="preserve">Suchbreite </w:delText>
              </w:r>
            </w:del>
            <w:ins w:id="876" w:author="rolf" w:date="2020-08-28T22:08:00Z">
              <w:r w:rsidR="008028C9" w:rsidRPr="002336F2">
                <w:rPr>
                  <w:szCs w:val="22"/>
                </w:rPr>
                <w:t>Such</w:t>
              </w:r>
              <w:r w:rsidR="008028C9">
                <w:rPr>
                  <w:szCs w:val="22"/>
                </w:rPr>
                <w:t>weite</w:t>
              </w:r>
              <w:r w:rsidR="008028C9" w:rsidRPr="002336F2">
                <w:rPr>
                  <w:szCs w:val="22"/>
                </w:rPr>
                <w:t xml:space="preserve"> </w:t>
              </w:r>
            </w:ins>
            <w:r w:rsidRPr="002336F2">
              <w:rPr>
                <w:szCs w:val="22"/>
              </w:rPr>
              <w:t xml:space="preserve">keine Übereinstimmung gefunden wird, wird die Bildausrichtung abgebrochen. Wenn </w:t>
            </w:r>
            <w:r w:rsidR="00F46F9E">
              <w:rPr>
                <w:szCs w:val="22"/>
              </w:rPr>
              <w:t>“Automatic frame stabilization”</w:t>
            </w:r>
            <w:r w:rsidRPr="002336F2">
              <w:rPr>
                <w:szCs w:val="22"/>
              </w:rPr>
              <w:t xml:space="preserve"> aktiviert ist, versucht PSS es erneut mit einem anderen </w:t>
            </w:r>
            <w:del w:id="877" w:author="rolf" w:date="2020-08-28T22:08:00Z">
              <w:r w:rsidRPr="002336F2" w:rsidDel="008028C9">
                <w:rPr>
                  <w:szCs w:val="22"/>
                </w:rPr>
                <w:delText>Stabilisierungspatch</w:delText>
              </w:r>
            </w:del>
            <w:ins w:id="878" w:author="rolf" w:date="2020-08-28T22:08:00Z">
              <w:r w:rsidR="008028C9" w:rsidRPr="002336F2">
                <w:rPr>
                  <w:szCs w:val="22"/>
                </w:rPr>
                <w:t>Stabilisierungs</w:t>
              </w:r>
              <w:r w:rsidR="008028C9">
                <w:rPr>
                  <w:szCs w:val="22"/>
                </w:rPr>
                <w:t>bereich</w:t>
              </w:r>
            </w:ins>
            <w:r w:rsidRPr="002336F2">
              <w:rPr>
                <w:szCs w:val="22"/>
              </w:rPr>
              <w:t>.</w:t>
            </w:r>
          </w:p>
          <w:p w14:paraId="62592159" w14:textId="3401EDFA" w:rsidR="008152A1" w:rsidRPr="002336F2" w:rsidRDefault="008152A1" w:rsidP="006E0475">
            <w:pPr>
              <w:spacing w:before="0"/>
              <w:rPr>
                <w:szCs w:val="22"/>
              </w:rPr>
            </w:pPr>
            <w:r w:rsidRPr="002336F2">
              <w:rPr>
                <w:szCs w:val="22"/>
              </w:rPr>
              <w:t xml:space="preserve">Wenn das Problem </w:t>
            </w:r>
            <w:del w:id="879" w:author="rolf" w:date="2020-08-28T22:08:00Z">
              <w:r w:rsidRPr="002336F2" w:rsidDel="008028C9">
                <w:rPr>
                  <w:szCs w:val="22"/>
                </w:rPr>
                <w:delText>nicht mit einem</w:delText>
              </w:r>
            </w:del>
            <w:ins w:id="880" w:author="rolf" w:date="2020-08-28T22:08:00Z">
              <w:r w:rsidR="008028C9">
                <w:rPr>
                  <w:szCs w:val="22"/>
                </w:rPr>
                <w:t>mit keinem</w:t>
              </w:r>
            </w:ins>
            <w:r w:rsidRPr="002336F2">
              <w:rPr>
                <w:szCs w:val="22"/>
              </w:rPr>
              <w:t xml:space="preserve"> Stabilisierungs-</w:t>
            </w:r>
            <w:del w:id="881" w:author="rolf" w:date="2020-08-28T22:09:00Z">
              <w:r w:rsidRPr="002336F2" w:rsidDel="008028C9">
                <w:rPr>
                  <w:szCs w:val="22"/>
                </w:rPr>
                <w:delText xml:space="preserve">Patch </w:delText>
              </w:r>
            </w:del>
            <w:ins w:id="882" w:author="rolf" w:date="2020-08-28T22:09:00Z">
              <w:r w:rsidR="008028C9">
                <w:rPr>
                  <w:szCs w:val="22"/>
                </w:rPr>
                <w:t>Bereich</w:t>
              </w:r>
              <w:r w:rsidR="008028C9" w:rsidRPr="002336F2">
                <w:rPr>
                  <w:szCs w:val="22"/>
                </w:rPr>
                <w:t xml:space="preserve"> </w:t>
              </w:r>
            </w:ins>
            <w:r w:rsidRPr="002336F2">
              <w:rPr>
                <w:szCs w:val="22"/>
              </w:rPr>
              <w:t xml:space="preserve">gelöst werden kann, wird der </w:t>
            </w:r>
            <w:del w:id="883" w:author="rolf" w:date="2020-08-28T22:09:00Z">
              <w:r w:rsidRPr="002336F2" w:rsidDel="008028C9">
                <w:rPr>
                  <w:szCs w:val="22"/>
                </w:rPr>
                <w:delText xml:space="preserve">Auftrag </w:delText>
              </w:r>
            </w:del>
            <w:ins w:id="884" w:author="rolf" w:date="2020-08-28T22:09:00Z">
              <w:r w:rsidR="008028C9">
                <w:rPr>
                  <w:szCs w:val="22"/>
                </w:rPr>
                <w:t>Job</w:t>
              </w:r>
              <w:r w:rsidR="008028C9" w:rsidRPr="002336F2">
                <w:rPr>
                  <w:szCs w:val="22"/>
                </w:rPr>
                <w:t xml:space="preserve"> </w:t>
              </w:r>
            </w:ins>
            <w:r w:rsidRPr="002336F2">
              <w:rPr>
                <w:szCs w:val="22"/>
              </w:rPr>
              <w:t xml:space="preserve">abgebrochen. Versuchen Sie es in diesem Fall erneut mit einem höheren Wert (bis zu </w:t>
            </w:r>
            <w:del w:id="885" w:author="rolf" w:date="2020-08-28T22:09:00Z">
              <w:r w:rsidRPr="002336F2" w:rsidDel="008028C9">
                <w:rPr>
                  <w:szCs w:val="22"/>
                </w:rPr>
                <w:delText>60</w:delText>
              </w:r>
            </w:del>
            <w:ins w:id="886" w:author="rolf" w:date="2020-08-28T22:09:00Z">
              <w:r w:rsidR="008028C9">
                <w:rPr>
                  <w:szCs w:val="22"/>
                </w:rPr>
                <w:t>150</w:t>
              </w:r>
            </w:ins>
            <w:r w:rsidRPr="002336F2">
              <w:rPr>
                <w:szCs w:val="22"/>
              </w:rPr>
              <w:t>) für diesen Parameter.</w:t>
            </w:r>
          </w:p>
        </w:tc>
      </w:tr>
      <w:tr w:rsidR="008152A1" w:rsidRPr="002336F2" w14:paraId="7D220E4D" w14:textId="77777777" w:rsidTr="00824A05">
        <w:tc>
          <w:tcPr>
            <w:tcW w:w="3402" w:type="dxa"/>
          </w:tcPr>
          <w:p w14:paraId="22D8211C" w14:textId="282590B0" w:rsidR="008152A1" w:rsidRPr="008028C9" w:rsidRDefault="008028C9" w:rsidP="006E0475">
            <w:pPr>
              <w:spacing w:before="0"/>
              <w:rPr>
                <w:szCs w:val="22"/>
                <w:lang w:val="en-US"/>
                <w:rPrChange w:id="887" w:author="rolf" w:date="2020-08-28T22:10:00Z">
                  <w:rPr>
                    <w:szCs w:val="22"/>
                  </w:rPr>
                </w:rPrChange>
              </w:rPr>
            </w:pPr>
            <w:ins w:id="888" w:author="rolf" w:date="2020-08-28T22:10:00Z">
              <w:r w:rsidRPr="008028C9">
                <w:rPr>
                  <w:szCs w:val="22"/>
                  <w:lang w:val="en-US"/>
                  <w:rPrChange w:id="889" w:author="rolf" w:date="2020-08-28T22:10:00Z">
                    <w:rPr>
                      <w:szCs w:val="22"/>
                    </w:rPr>
                  </w:rPrChange>
                </w:rPr>
                <w:lastRenderedPageBreak/>
                <w:t>Percentage of best frames for reference frame computation</w:t>
              </w:r>
            </w:ins>
            <w:del w:id="890" w:author="rolf" w:date="2020-08-28T22:10:00Z">
              <w:r w:rsidR="008152A1" w:rsidRPr="008028C9" w:rsidDel="008028C9">
                <w:rPr>
                  <w:szCs w:val="22"/>
                  <w:lang w:val="en-US"/>
                  <w:rPrChange w:id="891" w:author="rolf" w:date="2020-08-28T22:10:00Z">
                    <w:rPr>
                      <w:szCs w:val="22"/>
                    </w:rPr>
                  </w:rPrChange>
                </w:rPr>
                <w:delText>Prozentsatz der besten Frames für die Bezugsrahmenberechnung</w:delText>
              </w:r>
            </w:del>
          </w:p>
        </w:tc>
        <w:tc>
          <w:tcPr>
            <w:tcW w:w="5669" w:type="dxa"/>
          </w:tcPr>
          <w:p w14:paraId="587AE14C" w14:textId="479ADA0A" w:rsidR="008152A1" w:rsidRPr="002336F2" w:rsidRDefault="008152A1">
            <w:pPr>
              <w:spacing w:before="0"/>
              <w:rPr>
                <w:szCs w:val="22"/>
              </w:rPr>
            </w:pPr>
            <w:del w:id="892" w:author="rolf" w:date="2020-08-28T22:10:00Z">
              <w:r w:rsidRPr="002336F2" w:rsidDel="008028C9">
                <w:rPr>
                  <w:szCs w:val="22"/>
                </w:rPr>
                <w:delText>Der Referenzrahmen</w:delText>
              </w:r>
            </w:del>
            <w:ins w:id="893" w:author="rolf" w:date="2020-08-28T22:10:00Z">
              <w:r w:rsidR="008028C9">
                <w:rPr>
                  <w:szCs w:val="22"/>
                </w:rPr>
                <w:t>Das Referenzbild</w:t>
              </w:r>
            </w:ins>
            <w:r w:rsidRPr="002336F2">
              <w:rPr>
                <w:szCs w:val="22"/>
              </w:rPr>
              <w:t xml:space="preserve"> wird durch Mittelwertbildung der besten Bilder nach der globalen Bildstabilisierung berechnet. Dieser Parameter bestimmt den Anteil der </w:t>
            </w:r>
            <w:del w:id="894" w:author="rolf" w:date="2020-08-28T22:10:00Z">
              <w:r w:rsidRPr="002336F2" w:rsidDel="008028C9">
                <w:rPr>
                  <w:szCs w:val="22"/>
                </w:rPr>
                <w:delText>Frames</w:delText>
              </w:r>
            </w:del>
            <w:ins w:id="895" w:author="rolf" w:date="2020-08-28T22:10:00Z">
              <w:r w:rsidR="008028C9">
                <w:rPr>
                  <w:szCs w:val="22"/>
                </w:rPr>
                <w:t>Bilder</w:t>
              </w:r>
            </w:ins>
            <w:r w:rsidRPr="002336F2">
              <w:rPr>
                <w:szCs w:val="22"/>
              </w:rPr>
              <w:t xml:space="preserve">, die für </w:t>
            </w:r>
            <w:del w:id="896" w:author="rolf" w:date="2020-08-28T22:10:00Z">
              <w:r w:rsidRPr="002336F2" w:rsidDel="008028C9">
                <w:rPr>
                  <w:szCs w:val="22"/>
                </w:rPr>
                <w:delText xml:space="preserve">den </w:delText>
              </w:r>
            </w:del>
            <w:ins w:id="897" w:author="rolf" w:date="2020-08-28T22:10:00Z">
              <w:r w:rsidR="008028C9">
                <w:rPr>
                  <w:szCs w:val="22"/>
                </w:rPr>
                <w:t>das</w:t>
              </w:r>
              <w:r w:rsidR="008028C9" w:rsidRPr="002336F2">
                <w:rPr>
                  <w:szCs w:val="22"/>
                </w:rPr>
                <w:t xml:space="preserve"> </w:t>
              </w:r>
              <w:r w:rsidR="008028C9">
                <w:rPr>
                  <w:szCs w:val="22"/>
                </w:rPr>
                <w:t>Referenzbild</w:t>
              </w:r>
              <w:r w:rsidR="008028C9" w:rsidRPr="002336F2">
                <w:rPr>
                  <w:szCs w:val="22"/>
                </w:rPr>
                <w:t xml:space="preserve"> </w:t>
              </w:r>
            </w:ins>
            <w:del w:id="898" w:author="rolf" w:date="2020-08-28T22:10:00Z">
              <w:r w:rsidRPr="002336F2" w:rsidDel="008028C9">
                <w:rPr>
                  <w:szCs w:val="22"/>
                </w:rPr>
                <w:delText xml:space="preserve">Bezugsrahmen </w:delText>
              </w:r>
            </w:del>
            <w:r w:rsidRPr="002336F2">
              <w:rPr>
                <w:szCs w:val="22"/>
              </w:rPr>
              <w:t>verwendet werden.</w:t>
            </w:r>
          </w:p>
        </w:tc>
      </w:tr>
      <w:tr w:rsidR="008152A1" w:rsidRPr="002336F2" w14:paraId="4C9FF25E" w14:textId="77777777" w:rsidTr="00824A05">
        <w:tc>
          <w:tcPr>
            <w:tcW w:w="3402" w:type="dxa"/>
          </w:tcPr>
          <w:p w14:paraId="22FDC38D" w14:textId="598CBD88" w:rsidR="008152A1" w:rsidRPr="008028C9" w:rsidRDefault="008028C9" w:rsidP="006E0475">
            <w:pPr>
              <w:spacing w:before="0"/>
              <w:rPr>
                <w:szCs w:val="22"/>
                <w:lang w:val="en-US"/>
                <w:rPrChange w:id="899" w:author="rolf" w:date="2020-08-28T22:11:00Z">
                  <w:rPr>
                    <w:szCs w:val="22"/>
                  </w:rPr>
                </w:rPrChange>
              </w:rPr>
            </w:pPr>
            <w:ins w:id="900" w:author="rolf" w:date="2020-08-28T22:11:00Z">
              <w:r w:rsidRPr="008028C9">
                <w:rPr>
                  <w:szCs w:val="22"/>
                  <w:lang w:val="en-US"/>
                  <w:rPrChange w:id="901" w:author="rolf" w:date="2020-08-28T22:11:00Z">
                    <w:rPr>
                      <w:szCs w:val="22"/>
                    </w:rPr>
                  </w:rPrChange>
                </w:rPr>
                <w:t>Dialog to exclude frames from stacking</w:t>
              </w:r>
            </w:ins>
            <w:del w:id="902" w:author="rolf" w:date="2020-08-28T22:11:00Z">
              <w:r w:rsidR="002D4C53" w:rsidRPr="008028C9" w:rsidDel="008028C9">
                <w:rPr>
                  <w:szCs w:val="22"/>
                  <w:lang w:val="en-US"/>
                  <w:rPrChange w:id="903" w:author="rolf" w:date="2020-08-28T22:11:00Z">
                    <w:rPr>
                      <w:szCs w:val="22"/>
                    </w:rPr>
                  </w:rPrChange>
                </w:rPr>
                <w:delText>Dialog zum Ausschließen von Rahmen vom Stapeln</w:delText>
              </w:r>
            </w:del>
          </w:p>
        </w:tc>
        <w:tc>
          <w:tcPr>
            <w:tcW w:w="5669" w:type="dxa"/>
          </w:tcPr>
          <w:p w14:paraId="7C43B5BC" w14:textId="781713CE" w:rsidR="008152A1" w:rsidRPr="002336F2" w:rsidRDefault="002D4C53">
            <w:pPr>
              <w:spacing w:before="0"/>
              <w:rPr>
                <w:szCs w:val="22"/>
              </w:rPr>
            </w:pPr>
            <w:r w:rsidRPr="002336F2">
              <w:rPr>
                <w:szCs w:val="22"/>
              </w:rPr>
              <w:t>Zu Beginn des Schritts "</w:t>
            </w:r>
            <w:ins w:id="904" w:author="rolf" w:date="2020-08-28T22:12:00Z">
              <w:r w:rsidR="008028C9">
                <w:rPr>
                  <w:szCs w:val="22"/>
                </w:rPr>
                <w:t>Rank</w:t>
              </w:r>
            </w:ins>
            <w:del w:id="905" w:author="rolf" w:date="2020-08-28T22:11:00Z">
              <w:r w:rsidRPr="002336F2" w:rsidDel="008028C9">
                <w:rPr>
                  <w:szCs w:val="22"/>
                </w:rPr>
                <w:delText>R</w:delText>
              </w:r>
              <w:r w:rsidR="00F46F9E" w:rsidDel="008028C9">
                <w:rPr>
                  <w:szCs w:val="22"/>
                </w:rPr>
                <w:delText>ang</w:delText>
              </w:r>
            </w:del>
            <w:r w:rsidR="00F46F9E">
              <w:rPr>
                <w:szCs w:val="22"/>
              </w:rPr>
              <w:t xml:space="preserve"> </w:t>
            </w:r>
            <w:proofErr w:type="spellStart"/>
            <w:r w:rsidR="00F46F9E">
              <w:rPr>
                <w:szCs w:val="22"/>
              </w:rPr>
              <w:t>frames</w:t>
            </w:r>
            <w:proofErr w:type="spellEnd"/>
            <w:r w:rsidRPr="002336F2">
              <w:rPr>
                <w:szCs w:val="22"/>
              </w:rPr>
              <w:t xml:space="preserve">" wird im interaktiven Modus ein zusätzlicher Dialog geöffnet, in dem der Benutzer </w:t>
            </w:r>
            <w:del w:id="906" w:author="rolf" w:date="2020-08-28T22:12:00Z">
              <w:r w:rsidRPr="002336F2" w:rsidDel="008028C9">
                <w:rPr>
                  <w:szCs w:val="22"/>
                </w:rPr>
                <w:delText xml:space="preserve">Rahmen </w:delText>
              </w:r>
            </w:del>
            <w:ins w:id="907" w:author="rolf" w:date="2020-08-28T22:12:00Z">
              <w:r w:rsidR="008028C9">
                <w:rPr>
                  <w:szCs w:val="22"/>
                </w:rPr>
                <w:t>einzelne Bilder</w:t>
              </w:r>
              <w:r w:rsidR="008028C9" w:rsidRPr="002336F2">
                <w:rPr>
                  <w:szCs w:val="22"/>
                </w:rPr>
                <w:t xml:space="preserve"> </w:t>
              </w:r>
            </w:ins>
            <w:r w:rsidRPr="002336F2">
              <w:rPr>
                <w:szCs w:val="22"/>
              </w:rPr>
              <w:t xml:space="preserve">(oder Bereiche von </w:t>
            </w:r>
            <w:del w:id="908" w:author="rolf" w:date="2020-08-28T22:12:00Z">
              <w:r w:rsidRPr="002336F2" w:rsidDel="008028C9">
                <w:rPr>
                  <w:szCs w:val="22"/>
                </w:rPr>
                <w:delText>Rahmen</w:delText>
              </w:r>
            </w:del>
            <w:ins w:id="909" w:author="rolf" w:date="2020-08-28T22:12:00Z">
              <w:r w:rsidR="008028C9">
                <w:rPr>
                  <w:szCs w:val="22"/>
                </w:rPr>
                <w:t>Bildern</w:t>
              </w:r>
            </w:ins>
            <w:r w:rsidRPr="002336F2">
              <w:rPr>
                <w:szCs w:val="22"/>
              </w:rPr>
              <w:t>) für die folgenden Verarbeitungsschritte ein- oder ausschließen kann.</w:t>
            </w:r>
          </w:p>
        </w:tc>
      </w:tr>
    </w:tbl>
    <w:p w14:paraId="0F4A6A8C" w14:textId="77777777" w:rsidR="00084080" w:rsidRDefault="00084080" w:rsidP="002336F2">
      <w:pPr>
        <w:spacing w:before="0"/>
        <w:rPr>
          <w:b/>
          <w:bCs/>
          <w:szCs w:val="22"/>
        </w:rPr>
      </w:pPr>
    </w:p>
    <w:p w14:paraId="025D99F1" w14:textId="2888484D" w:rsidR="002D4C53" w:rsidRPr="002336F2" w:rsidRDefault="002D4C53" w:rsidP="002336F2">
      <w:pPr>
        <w:spacing w:before="0"/>
        <w:rPr>
          <w:b/>
          <w:bCs/>
          <w:szCs w:val="22"/>
        </w:rPr>
      </w:pPr>
      <w:r w:rsidRPr="002336F2">
        <w:rPr>
          <w:b/>
          <w:bCs/>
          <w:szCs w:val="22"/>
        </w:rPr>
        <w:t>Mehrpunkt-Ausrichtungsparameter</w:t>
      </w:r>
    </w:p>
    <w:p w14:paraId="2FDF5112" w14:textId="34E635A8" w:rsidR="002D4C53" w:rsidRDefault="002D4C53" w:rsidP="00084080">
      <w:pPr>
        <w:spacing w:before="240" w:after="240"/>
        <w:rPr>
          <w:szCs w:val="22"/>
        </w:rPr>
      </w:pPr>
      <w:r w:rsidRPr="002336F2">
        <w:rPr>
          <w:noProof/>
          <w:szCs w:val="22"/>
          <w:lang w:eastAsia="de-DE"/>
        </w:rPr>
        <w:drawing>
          <wp:inline distT="0" distB="0" distL="0" distR="0" wp14:anchorId="2C050135" wp14:editId="0A101A1C">
            <wp:extent cx="5212961" cy="3600000"/>
            <wp:effectExtent l="0" t="0" r="6985"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12961" cy="3600000"/>
                    </a:xfrm>
                    <a:prstGeom prst="rect">
                      <a:avLst/>
                    </a:prstGeom>
                    <a:noFill/>
                    <a:ln>
                      <a:noFill/>
                    </a:ln>
                  </pic:spPr>
                </pic:pic>
              </a:graphicData>
            </a:graphic>
          </wp:inline>
        </w:drawing>
      </w:r>
    </w:p>
    <w:p w14:paraId="705E6FAE" w14:textId="1BB3BD89" w:rsidR="002D4C53" w:rsidRPr="002336F2" w:rsidRDefault="002D4C53" w:rsidP="00F46F9E">
      <w:pPr>
        <w:spacing w:before="0"/>
        <w:rPr>
          <w:szCs w:val="22"/>
        </w:rPr>
      </w:pPr>
    </w:p>
    <w:tbl>
      <w:tblPr>
        <w:tblStyle w:val="Tabellenraster"/>
        <w:tblW w:w="9127" w:type="dxa"/>
        <w:tblLook w:val="04A0" w:firstRow="1" w:lastRow="0" w:firstColumn="1" w:lastColumn="0" w:noHBand="0" w:noVBand="1"/>
      </w:tblPr>
      <w:tblGrid>
        <w:gridCol w:w="3458"/>
        <w:gridCol w:w="5669"/>
      </w:tblGrid>
      <w:tr w:rsidR="00383319" w:rsidRPr="002336F2" w14:paraId="72C42B2B" w14:textId="77777777" w:rsidTr="00824A05">
        <w:tc>
          <w:tcPr>
            <w:tcW w:w="3458" w:type="dxa"/>
          </w:tcPr>
          <w:p w14:paraId="34846FD5" w14:textId="78D9C48E" w:rsidR="00383319" w:rsidRPr="002336F2" w:rsidRDefault="008028C9" w:rsidP="002336F2">
            <w:pPr>
              <w:spacing w:before="0"/>
              <w:rPr>
                <w:szCs w:val="22"/>
              </w:rPr>
            </w:pPr>
            <w:proofErr w:type="spellStart"/>
            <w:ins w:id="910" w:author="rolf" w:date="2020-08-28T22:13:00Z">
              <w:r w:rsidRPr="008028C9">
                <w:rPr>
                  <w:szCs w:val="22"/>
                </w:rPr>
                <w:t>Alignment</w:t>
              </w:r>
              <w:proofErr w:type="spellEnd"/>
              <w:r w:rsidRPr="008028C9">
                <w:rPr>
                  <w:szCs w:val="22"/>
                </w:rPr>
                <w:t xml:space="preserve"> box </w:t>
              </w:r>
              <w:proofErr w:type="spellStart"/>
              <w:r w:rsidRPr="008028C9">
                <w:rPr>
                  <w:szCs w:val="22"/>
                </w:rPr>
                <w:t>width</w:t>
              </w:r>
            </w:ins>
            <w:proofErr w:type="spellEnd"/>
            <w:del w:id="911" w:author="rolf" w:date="2020-08-28T22:13:00Z">
              <w:r w:rsidR="00824A05" w:rsidRPr="002336F2" w:rsidDel="008028C9">
                <w:rPr>
                  <w:szCs w:val="22"/>
                </w:rPr>
                <w:delText>Breite des Ausrichtungsfeldes</w:delText>
              </w:r>
            </w:del>
          </w:p>
        </w:tc>
        <w:tc>
          <w:tcPr>
            <w:tcW w:w="5669" w:type="dxa"/>
          </w:tcPr>
          <w:p w14:paraId="3A9E6A64" w14:textId="63F3E995" w:rsidR="00824A05" w:rsidRPr="002336F2" w:rsidRDefault="00824A05" w:rsidP="00A80EB4">
            <w:pPr>
              <w:spacing w:before="0"/>
              <w:rPr>
                <w:szCs w:val="22"/>
              </w:rPr>
            </w:pPr>
            <w:r w:rsidRPr="002336F2">
              <w:rPr>
                <w:szCs w:val="22"/>
              </w:rPr>
              <w:t xml:space="preserve">Standardgröße der quadratischen Ausrichtungsfelder um jeden </w:t>
            </w:r>
            <w:del w:id="912" w:author="rolf" w:date="2020-08-28T22:13:00Z">
              <w:r w:rsidRPr="002336F2" w:rsidDel="008028C9">
                <w:rPr>
                  <w:szCs w:val="22"/>
                </w:rPr>
                <w:delText>Ausrichtungspunkt</w:delText>
              </w:r>
            </w:del>
            <w:ins w:id="913" w:author="rolf" w:date="2020-08-28T22:13:00Z">
              <w:r w:rsidR="008028C9">
                <w:rPr>
                  <w:szCs w:val="22"/>
                </w:rPr>
                <w:t>Anker</w:t>
              </w:r>
              <w:r w:rsidR="008028C9" w:rsidRPr="002336F2">
                <w:rPr>
                  <w:szCs w:val="22"/>
                </w:rPr>
                <w:t>punkt</w:t>
              </w:r>
            </w:ins>
            <w:r w:rsidRPr="002336F2">
              <w:rPr>
                <w:szCs w:val="22"/>
              </w:rPr>
              <w:t xml:space="preserve">, die zur Messung der lokalen Verschiebung verwendet werden. Bei verrauschten Bildern oder geringem lokalen Kontrast wird eine größere </w:t>
            </w:r>
            <w:del w:id="914" w:author="rolf" w:date="2020-08-28T22:13:00Z">
              <w:r w:rsidRPr="002336F2" w:rsidDel="008028C9">
                <w:rPr>
                  <w:szCs w:val="22"/>
                </w:rPr>
                <w:lastRenderedPageBreak/>
                <w:delText xml:space="preserve">Kastengröße </w:delText>
              </w:r>
            </w:del>
            <w:ins w:id="915" w:author="rolf" w:date="2020-08-28T22:13:00Z">
              <w:r w:rsidR="008028C9">
                <w:rPr>
                  <w:szCs w:val="22"/>
                </w:rPr>
                <w:t>Feld</w:t>
              </w:r>
              <w:r w:rsidR="008028C9" w:rsidRPr="002336F2">
                <w:rPr>
                  <w:szCs w:val="22"/>
                </w:rPr>
                <w:t xml:space="preserve">größe </w:t>
              </w:r>
            </w:ins>
            <w:r w:rsidRPr="002336F2">
              <w:rPr>
                <w:szCs w:val="22"/>
              </w:rPr>
              <w:t>empfohlen.</w:t>
            </w:r>
          </w:p>
          <w:p w14:paraId="57C319DD" w14:textId="0E54F4D2" w:rsidR="00824A05" w:rsidRPr="002336F2" w:rsidRDefault="00824A05" w:rsidP="00A80EB4">
            <w:pPr>
              <w:spacing w:before="0"/>
              <w:rPr>
                <w:szCs w:val="22"/>
              </w:rPr>
            </w:pPr>
            <w:r w:rsidRPr="002336F2">
              <w:rPr>
                <w:szCs w:val="22"/>
              </w:rPr>
              <w:t>Dieser Parameter wird von der automatischen AP-Gittergenerierung verwendet.</w:t>
            </w:r>
          </w:p>
        </w:tc>
      </w:tr>
      <w:tr w:rsidR="00824A05" w:rsidRPr="002336F2" w14:paraId="148035CE" w14:textId="77777777" w:rsidTr="00824A05">
        <w:tc>
          <w:tcPr>
            <w:tcW w:w="3458" w:type="dxa"/>
          </w:tcPr>
          <w:p w14:paraId="5DA6F776" w14:textId="29F6C208" w:rsidR="00824A05" w:rsidRPr="002336F2" w:rsidRDefault="008028C9" w:rsidP="002336F2">
            <w:pPr>
              <w:spacing w:before="0"/>
              <w:rPr>
                <w:szCs w:val="22"/>
              </w:rPr>
            </w:pPr>
            <w:ins w:id="916" w:author="rolf" w:date="2020-08-28T22:14:00Z">
              <w:r w:rsidRPr="008028C9">
                <w:rPr>
                  <w:szCs w:val="22"/>
                </w:rPr>
                <w:lastRenderedPageBreak/>
                <w:t xml:space="preserve">Max. </w:t>
              </w:r>
              <w:proofErr w:type="spellStart"/>
              <w:r w:rsidRPr="008028C9">
                <w:rPr>
                  <w:szCs w:val="22"/>
                </w:rPr>
                <w:t>alignment</w:t>
              </w:r>
              <w:proofErr w:type="spellEnd"/>
              <w:r w:rsidRPr="008028C9">
                <w:rPr>
                  <w:szCs w:val="22"/>
                </w:rPr>
                <w:t xml:space="preserve"> </w:t>
              </w:r>
              <w:proofErr w:type="spellStart"/>
              <w:r w:rsidRPr="008028C9">
                <w:rPr>
                  <w:szCs w:val="22"/>
                </w:rPr>
                <w:t>search</w:t>
              </w:r>
              <w:proofErr w:type="spellEnd"/>
              <w:r w:rsidRPr="008028C9">
                <w:rPr>
                  <w:szCs w:val="22"/>
                </w:rPr>
                <w:t xml:space="preserve"> </w:t>
              </w:r>
              <w:proofErr w:type="spellStart"/>
              <w:r w:rsidRPr="008028C9">
                <w:rPr>
                  <w:szCs w:val="22"/>
                </w:rPr>
                <w:t>width</w:t>
              </w:r>
            </w:ins>
            <w:proofErr w:type="spellEnd"/>
            <w:del w:id="917" w:author="rolf" w:date="2020-08-28T22:14:00Z">
              <w:r w:rsidR="00824A05" w:rsidRPr="002336F2" w:rsidDel="008028C9">
                <w:rPr>
                  <w:szCs w:val="22"/>
                </w:rPr>
                <w:delText>Max. Suchbreite der Ausrichtung</w:delText>
              </w:r>
            </w:del>
          </w:p>
        </w:tc>
        <w:tc>
          <w:tcPr>
            <w:tcW w:w="5669" w:type="dxa"/>
          </w:tcPr>
          <w:p w14:paraId="69704E7E" w14:textId="61E538E0" w:rsidR="00824A05" w:rsidRPr="002336F2" w:rsidRDefault="00824A05" w:rsidP="006E0475">
            <w:pPr>
              <w:spacing w:before="0"/>
              <w:rPr>
                <w:szCs w:val="22"/>
              </w:rPr>
            </w:pPr>
            <w:r w:rsidRPr="002336F2">
              <w:rPr>
                <w:szCs w:val="22"/>
              </w:rPr>
              <w:t xml:space="preserve">Maximale </w:t>
            </w:r>
            <w:r w:rsidRPr="008028C9">
              <w:rPr>
                <w:szCs w:val="22"/>
                <w:rPrChange w:id="918" w:author="rolf" w:date="2020-08-28T22:14:00Z">
                  <w:rPr>
                    <w:szCs w:val="22"/>
                    <w:highlight w:val="yellow"/>
                  </w:rPr>
                </w:rPrChange>
              </w:rPr>
              <w:t xml:space="preserve">lokale </w:t>
            </w:r>
            <w:del w:id="919" w:author="rolf" w:date="2020-08-28T22:14:00Z">
              <w:r w:rsidRPr="008028C9" w:rsidDel="008028C9">
                <w:rPr>
                  <w:szCs w:val="22"/>
                  <w:rPrChange w:id="920" w:author="rolf" w:date="2020-08-28T22:14:00Z">
                    <w:rPr>
                      <w:szCs w:val="22"/>
                      <w:highlight w:val="yellow"/>
                    </w:rPr>
                  </w:rPrChange>
                </w:rPr>
                <w:delText>Kettverschiebung</w:delText>
              </w:r>
              <w:r w:rsidRPr="002336F2" w:rsidDel="008028C9">
                <w:rPr>
                  <w:szCs w:val="22"/>
                </w:rPr>
                <w:delText xml:space="preserve"> </w:delText>
              </w:r>
            </w:del>
            <w:ins w:id="921" w:author="rolf" w:date="2020-08-28T22:14:00Z">
              <w:r w:rsidR="008028C9">
                <w:rPr>
                  <w:szCs w:val="22"/>
                </w:rPr>
                <w:t>Bildverzerrung</w:t>
              </w:r>
              <w:r w:rsidR="008028C9" w:rsidRPr="002336F2">
                <w:rPr>
                  <w:szCs w:val="22"/>
                </w:rPr>
                <w:t xml:space="preserve"> </w:t>
              </w:r>
            </w:ins>
            <w:r w:rsidRPr="002336F2">
              <w:rPr>
                <w:szCs w:val="22"/>
              </w:rPr>
              <w:t xml:space="preserve">(nach globaler </w:t>
            </w:r>
            <w:del w:id="922" w:author="rolf" w:date="2020-08-28T22:14:00Z">
              <w:r w:rsidRPr="002336F2" w:rsidDel="008028C9">
                <w:rPr>
                  <w:szCs w:val="22"/>
                </w:rPr>
                <w:delText>Rahmenstabilisierung</w:delText>
              </w:r>
            </w:del>
            <w:ins w:id="923" w:author="rolf" w:date="2020-08-28T22:14:00Z">
              <w:r w:rsidR="008028C9">
                <w:rPr>
                  <w:szCs w:val="22"/>
                </w:rPr>
                <w:t>Bild</w:t>
              </w:r>
              <w:r w:rsidR="008028C9" w:rsidRPr="002336F2">
                <w:rPr>
                  <w:szCs w:val="22"/>
                </w:rPr>
                <w:t>stabilisierung</w:t>
              </w:r>
            </w:ins>
            <w:r w:rsidRPr="002336F2">
              <w:rPr>
                <w:szCs w:val="22"/>
              </w:rPr>
              <w:t xml:space="preserve">). Die </w:t>
            </w:r>
            <w:del w:id="924" w:author="rolf" w:date="2020-08-28T22:14:00Z">
              <w:r w:rsidRPr="002336F2" w:rsidDel="008028C9">
                <w:rPr>
                  <w:szCs w:val="22"/>
                </w:rPr>
                <w:delText xml:space="preserve">Krümmung </w:delText>
              </w:r>
            </w:del>
            <w:ins w:id="925" w:author="rolf" w:date="2020-08-28T22:14:00Z">
              <w:r w:rsidR="008028C9">
                <w:rPr>
                  <w:szCs w:val="22"/>
                </w:rPr>
                <w:t>Verzerrung</w:t>
              </w:r>
              <w:r w:rsidR="008028C9" w:rsidRPr="002336F2">
                <w:rPr>
                  <w:szCs w:val="22"/>
                </w:rPr>
                <w:t xml:space="preserve"> </w:t>
              </w:r>
            </w:ins>
            <w:r w:rsidRPr="002336F2">
              <w:rPr>
                <w:szCs w:val="22"/>
              </w:rPr>
              <w:t xml:space="preserve">wird mit einem lokalen Suchalgorithmus gemessen. Wenn innerhalb der angegebenen </w:t>
            </w:r>
            <w:del w:id="926" w:author="rolf" w:date="2020-08-28T22:15:00Z">
              <w:r w:rsidRPr="002336F2" w:rsidDel="008028C9">
                <w:rPr>
                  <w:szCs w:val="22"/>
                </w:rPr>
                <w:delText xml:space="preserve">Suchbreite </w:delText>
              </w:r>
            </w:del>
            <w:ins w:id="927" w:author="rolf" w:date="2020-08-28T22:15:00Z">
              <w:r w:rsidR="008028C9" w:rsidRPr="002336F2">
                <w:rPr>
                  <w:szCs w:val="22"/>
                </w:rPr>
                <w:t>Such</w:t>
              </w:r>
              <w:r w:rsidR="008028C9">
                <w:rPr>
                  <w:szCs w:val="22"/>
                </w:rPr>
                <w:t>weite</w:t>
              </w:r>
              <w:r w:rsidR="008028C9" w:rsidRPr="002336F2">
                <w:rPr>
                  <w:szCs w:val="22"/>
                </w:rPr>
                <w:t xml:space="preserve"> </w:t>
              </w:r>
            </w:ins>
            <w:r w:rsidRPr="002336F2">
              <w:rPr>
                <w:szCs w:val="22"/>
              </w:rPr>
              <w:t xml:space="preserve">keine Übereinstimmung gefunden wird, wird die lokale </w:t>
            </w:r>
            <w:del w:id="928" w:author="rolf" w:date="2020-08-28T22:15:00Z">
              <w:r w:rsidRPr="002336F2" w:rsidDel="008028C9">
                <w:rPr>
                  <w:szCs w:val="22"/>
                </w:rPr>
                <w:delText>Warp-Verschiebung</w:delText>
              </w:r>
            </w:del>
            <w:ins w:id="929" w:author="rolf" w:date="2020-08-28T22:15:00Z">
              <w:r w:rsidR="008028C9">
                <w:rPr>
                  <w:szCs w:val="22"/>
                </w:rPr>
                <w:t>Verzerrung</w:t>
              </w:r>
            </w:ins>
            <w:r w:rsidRPr="002336F2">
              <w:rPr>
                <w:szCs w:val="22"/>
              </w:rPr>
              <w:t xml:space="preserve"> auf </w:t>
            </w:r>
            <w:proofErr w:type="spellStart"/>
            <w:r w:rsidRPr="002336F2">
              <w:rPr>
                <w:szCs w:val="22"/>
              </w:rPr>
              <w:t>Null</w:t>
            </w:r>
            <w:proofErr w:type="spellEnd"/>
            <w:r w:rsidRPr="002336F2">
              <w:rPr>
                <w:szCs w:val="22"/>
              </w:rPr>
              <w:t xml:space="preserve"> gesetzt und die Messung als "fehlgeschlagen" gezählt.</w:t>
            </w:r>
          </w:p>
        </w:tc>
      </w:tr>
      <w:tr w:rsidR="00824A05" w:rsidRPr="002336F2" w14:paraId="61A9CC5A" w14:textId="77777777" w:rsidTr="00824A05">
        <w:tc>
          <w:tcPr>
            <w:tcW w:w="3458" w:type="dxa"/>
          </w:tcPr>
          <w:p w14:paraId="0C3244B8" w14:textId="7C3D24C1" w:rsidR="00824A05" w:rsidRPr="002336F2" w:rsidRDefault="008028C9" w:rsidP="002336F2">
            <w:pPr>
              <w:spacing w:before="0"/>
              <w:rPr>
                <w:szCs w:val="22"/>
              </w:rPr>
            </w:pPr>
            <w:ins w:id="930" w:author="rolf" w:date="2020-08-28T22:15:00Z">
              <w:r w:rsidRPr="008028C9">
                <w:rPr>
                  <w:szCs w:val="22"/>
                </w:rPr>
                <w:t xml:space="preserve">Minimum </w:t>
              </w:r>
              <w:proofErr w:type="spellStart"/>
              <w:r w:rsidRPr="008028C9">
                <w:rPr>
                  <w:szCs w:val="22"/>
                </w:rPr>
                <w:t>structure</w:t>
              </w:r>
            </w:ins>
            <w:proofErr w:type="spellEnd"/>
            <w:del w:id="931" w:author="rolf" w:date="2020-08-28T22:15:00Z">
              <w:r w:rsidR="00824A05" w:rsidRPr="002336F2" w:rsidDel="008028C9">
                <w:rPr>
                  <w:szCs w:val="22"/>
                </w:rPr>
                <w:delText>Minimaler Aufbau</w:delText>
              </w:r>
            </w:del>
          </w:p>
        </w:tc>
        <w:tc>
          <w:tcPr>
            <w:tcW w:w="5669" w:type="dxa"/>
          </w:tcPr>
          <w:p w14:paraId="7F830D7F" w14:textId="34929499" w:rsidR="00824A05" w:rsidRPr="002336F2" w:rsidRDefault="00824A05" w:rsidP="006E0475">
            <w:pPr>
              <w:spacing w:before="0"/>
              <w:rPr>
                <w:szCs w:val="22"/>
              </w:rPr>
            </w:pPr>
            <w:r w:rsidRPr="002336F2">
              <w:rPr>
                <w:szCs w:val="22"/>
              </w:rPr>
              <w:t xml:space="preserve">Schwellenwert, der von der automatischen AP-Gittergenerierung verwendet wird, um </w:t>
            </w:r>
            <w:del w:id="932" w:author="rolf" w:date="2020-08-28T22:15:00Z">
              <w:r w:rsidRPr="002336F2" w:rsidDel="008028C9">
                <w:rPr>
                  <w:szCs w:val="22"/>
                </w:rPr>
                <w:delText xml:space="preserve">Ausrichtungspunkte </w:delText>
              </w:r>
            </w:del>
            <w:ins w:id="933" w:author="rolf" w:date="2020-08-28T22:15:00Z">
              <w:r w:rsidR="008028C9">
                <w:rPr>
                  <w:szCs w:val="22"/>
                </w:rPr>
                <w:t>Anker</w:t>
              </w:r>
              <w:r w:rsidR="008028C9" w:rsidRPr="002336F2">
                <w:rPr>
                  <w:szCs w:val="22"/>
                </w:rPr>
                <w:t xml:space="preserve">punkte </w:t>
              </w:r>
            </w:ins>
            <w:r w:rsidRPr="002336F2">
              <w:rPr>
                <w:szCs w:val="22"/>
              </w:rPr>
              <w:t>an Stellen mit zu geringer lokaler Struktur zu vermeiden. Erhöhen Sie diesen Wert, wenn APs mit zu wenig Struktur erzeugt wurden.</w:t>
            </w:r>
          </w:p>
        </w:tc>
      </w:tr>
      <w:tr w:rsidR="00824A05" w:rsidRPr="002336F2" w14:paraId="47FFE200" w14:textId="77777777" w:rsidTr="00824A05">
        <w:tc>
          <w:tcPr>
            <w:tcW w:w="3458" w:type="dxa"/>
          </w:tcPr>
          <w:p w14:paraId="45A5B8FB" w14:textId="31FE37E4" w:rsidR="00824A05" w:rsidRPr="002336F2" w:rsidRDefault="008028C9" w:rsidP="002336F2">
            <w:pPr>
              <w:spacing w:before="0"/>
              <w:rPr>
                <w:szCs w:val="22"/>
              </w:rPr>
            </w:pPr>
            <w:ins w:id="934" w:author="rolf" w:date="2020-08-28T22:16:00Z">
              <w:r w:rsidRPr="008028C9">
                <w:rPr>
                  <w:szCs w:val="22"/>
                </w:rPr>
                <w:t xml:space="preserve">Minimum </w:t>
              </w:r>
              <w:proofErr w:type="spellStart"/>
              <w:r w:rsidRPr="008028C9">
                <w:rPr>
                  <w:szCs w:val="22"/>
                </w:rPr>
                <w:t>brightness</w:t>
              </w:r>
            </w:ins>
            <w:proofErr w:type="spellEnd"/>
            <w:del w:id="935" w:author="rolf" w:date="2020-08-28T22:16:00Z">
              <w:r w:rsidR="00F53033" w:rsidRPr="002336F2" w:rsidDel="008028C9">
                <w:rPr>
                  <w:szCs w:val="22"/>
                </w:rPr>
                <w:delText>Minimale Helligkeit</w:delText>
              </w:r>
            </w:del>
          </w:p>
        </w:tc>
        <w:tc>
          <w:tcPr>
            <w:tcW w:w="5669" w:type="dxa"/>
          </w:tcPr>
          <w:p w14:paraId="01B6419D" w14:textId="7ABB0CF0" w:rsidR="00F53033" w:rsidRPr="002336F2" w:rsidRDefault="00F53033" w:rsidP="006E0475">
            <w:pPr>
              <w:spacing w:before="0"/>
              <w:rPr>
                <w:szCs w:val="22"/>
              </w:rPr>
            </w:pPr>
            <w:r w:rsidRPr="002336F2">
              <w:rPr>
                <w:szCs w:val="22"/>
              </w:rPr>
              <w:t xml:space="preserve">Schwelle, die von der automatischen AP-Gittergenerierung verwendet wird, um </w:t>
            </w:r>
            <w:del w:id="936" w:author="rolf" w:date="2020-08-28T22:16:00Z">
              <w:r w:rsidRPr="002336F2" w:rsidDel="008028C9">
                <w:rPr>
                  <w:szCs w:val="22"/>
                </w:rPr>
                <w:delText xml:space="preserve">Ausrichtungspunkte </w:delText>
              </w:r>
            </w:del>
            <w:ins w:id="937" w:author="rolf" w:date="2020-08-28T22:16:00Z">
              <w:r w:rsidR="008028C9">
                <w:rPr>
                  <w:szCs w:val="22"/>
                </w:rPr>
                <w:t>Anker</w:t>
              </w:r>
              <w:r w:rsidR="008028C9" w:rsidRPr="002336F2">
                <w:rPr>
                  <w:szCs w:val="22"/>
                </w:rPr>
                <w:t xml:space="preserve">punkte </w:t>
              </w:r>
            </w:ins>
            <w:r w:rsidRPr="002336F2">
              <w:rPr>
                <w:szCs w:val="22"/>
              </w:rPr>
              <w:t xml:space="preserve">an Stellen mit zu </w:t>
            </w:r>
            <w:del w:id="938" w:author="rolf" w:date="2020-08-28T22:16:00Z">
              <w:r w:rsidRPr="002336F2" w:rsidDel="008028C9">
                <w:rPr>
                  <w:szCs w:val="22"/>
                </w:rPr>
                <w:delText xml:space="preserve">wenig </w:delText>
              </w:r>
            </w:del>
            <w:ins w:id="939" w:author="rolf" w:date="2020-08-28T22:16:00Z">
              <w:r w:rsidR="008028C9">
                <w:rPr>
                  <w:szCs w:val="22"/>
                </w:rPr>
                <w:t xml:space="preserve">geringer Helligkeit </w:t>
              </w:r>
            </w:ins>
            <w:del w:id="940" w:author="rolf" w:date="2020-08-28T22:16:00Z">
              <w:r w:rsidRPr="002336F2" w:rsidDel="008028C9">
                <w:rPr>
                  <w:szCs w:val="22"/>
                </w:rPr>
                <w:delText xml:space="preserve">Licht </w:delText>
              </w:r>
            </w:del>
            <w:r w:rsidRPr="002336F2">
              <w:rPr>
                <w:szCs w:val="22"/>
              </w:rPr>
              <w:t xml:space="preserve">zu vermeiden. Der Hauptzweck dieser Funktion besteht darin, APs </w:t>
            </w:r>
            <w:del w:id="941" w:author="rolf" w:date="2020-08-28T22:16:00Z">
              <w:r w:rsidRPr="002336F2" w:rsidDel="008028C9">
                <w:rPr>
                  <w:szCs w:val="22"/>
                </w:rPr>
                <w:delText>am Himmel im</w:delText>
              </w:r>
            </w:del>
            <w:ins w:id="942" w:author="rolf" w:date="2020-08-28T22:16:00Z">
              <w:r w:rsidR="008028C9">
                <w:rPr>
                  <w:szCs w:val="22"/>
                </w:rPr>
                <w:t>im</w:t>
              </w:r>
            </w:ins>
            <w:r w:rsidRPr="002336F2">
              <w:rPr>
                <w:szCs w:val="22"/>
              </w:rPr>
              <w:t xml:space="preserve"> </w:t>
            </w:r>
            <w:ins w:id="943" w:author="rolf" w:date="2020-08-28T22:16:00Z">
              <w:r w:rsidR="008028C9">
                <w:rPr>
                  <w:szCs w:val="22"/>
                </w:rPr>
                <w:t>Objekth</w:t>
              </w:r>
            </w:ins>
            <w:del w:id="944" w:author="rolf" w:date="2020-08-28T22:16:00Z">
              <w:r w:rsidRPr="002336F2" w:rsidDel="008028C9">
                <w:rPr>
                  <w:szCs w:val="22"/>
                </w:rPr>
                <w:delText>H</w:delText>
              </w:r>
            </w:del>
            <w:r w:rsidRPr="002336F2">
              <w:rPr>
                <w:szCs w:val="22"/>
              </w:rPr>
              <w:t>intergrund zu vermeiden.</w:t>
            </w:r>
          </w:p>
        </w:tc>
      </w:tr>
    </w:tbl>
    <w:p w14:paraId="3854C43D" w14:textId="26C66B21" w:rsidR="00383319" w:rsidRDefault="00383319" w:rsidP="002336F2">
      <w:pPr>
        <w:spacing w:before="0"/>
        <w:rPr>
          <w:szCs w:val="22"/>
        </w:rPr>
      </w:pPr>
    </w:p>
    <w:p w14:paraId="2508AB5B" w14:textId="58A277C8" w:rsidR="00084080" w:rsidRDefault="00084080" w:rsidP="002336F2">
      <w:pPr>
        <w:spacing w:before="0"/>
        <w:rPr>
          <w:szCs w:val="22"/>
        </w:rPr>
      </w:pPr>
    </w:p>
    <w:p w14:paraId="6BDA168F" w14:textId="28A06329" w:rsidR="00084080" w:rsidRDefault="00084080" w:rsidP="002336F2">
      <w:pPr>
        <w:spacing w:before="0"/>
        <w:rPr>
          <w:szCs w:val="22"/>
        </w:rPr>
      </w:pPr>
    </w:p>
    <w:p w14:paraId="2C08F56F" w14:textId="6EBC7F7C" w:rsidR="00084080" w:rsidRDefault="00084080" w:rsidP="002336F2">
      <w:pPr>
        <w:spacing w:before="0"/>
        <w:rPr>
          <w:szCs w:val="22"/>
        </w:rPr>
      </w:pPr>
    </w:p>
    <w:p w14:paraId="5073A1EB" w14:textId="7F17A788" w:rsidR="00084080" w:rsidRDefault="00084080" w:rsidP="002336F2">
      <w:pPr>
        <w:spacing w:before="0"/>
        <w:rPr>
          <w:szCs w:val="22"/>
        </w:rPr>
      </w:pPr>
    </w:p>
    <w:p w14:paraId="49831394" w14:textId="4492E251" w:rsidR="00084080" w:rsidRDefault="00084080" w:rsidP="002336F2">
      <w:pPr>
        <w:spacing w:before="0"/>
        <w:rPr>
          <w:szCs w:val="22"/>
        </w:rPr>
      </w:pPr>
    </w:p>
    <w:p w14:paraId="52011730" w14:textId="0EE37D82" w:rsidR="00084080" w:rsidRDefault="00084080" w:rsidP="002336F2">
      <w:pPr>
        <w:spacing w:before="0"/>
        <w:rPr>
          <w:szCs w:val="22"/>
        </w:rPr>
      </w:pPr>
    </w:p>
    <w:p w14:paraId="48529B60" w14:textId="241F7FBA" w:rsidR="00084080" w:rsidRDefault="00084080" w:rsidP="002336F2">
      <w:pPr>
        <w:spacing w:before="0"/>
        <w:rPr>
          <w:szCs w:val="22"/>
        </w:rPr>
      </w:pPr>
    </w:p>
    <w:p w14:paraId="6773D1D8" w14:textId="61462C0D" w:rsidR="00084080" w:rsidRDefault="00084080" w:rsidP="002336F2">
      <w:pPr>
        <w:spacing w:before="0"/>
        <w:rPr>
          <w:szCs w:val="22"/>
        </w:rPr>
      </w:pPr>
    </w:p>
    <w:p w14:paraId="5C14CDBB" w14:textId="25256510" w:rsidR="00084080" w:rsidRDefault="00084080" w:rsidP="002336F2">
      <w:pPr>
        <w:spacing w:before="0"/>
        <w:rPr>
          <w:szCs w:val="22"/>
        </w:rPr>
      </w:pPr>
    </w:p>
    <w:p w14:paraId="26A2E065" w14:textId="51874467" w:rsidR="00084080" w:rsidRDefault="00084080" w:rsidP="002336F2">
      <w:pPr>
        <w:spacing w:before="0"/>
        <w:rPr>
          <w:szCs w:val="22"/>
        </w:rPr>
      </w:pPr>
    </w:p>
    <w:p w14:paraId="4D5808B8" w14:textId="45536ADD" w:rsidR="00084080" w:rsidRDefault="00084080" w:rsidP="002336F2">
      <w:pPr>
        <w:spacing w:before="0"/>
        <w:rPr>
          <w:szCs w:val="22"/>
        </w:rPr>
      </w:pPr>
    </w:p>
    <w:p w14:paraId="1B70570A" w14:textId="77777777" w:rsidR="00084080" w:rsidRPr="002336F2" w:rsidRDefault="00084080" w:rsidP="002336F2">
      <w:pPr>
        <w:spacing w:before="0"/>
        <w:rPr>
          <w:szCs w:val="22"/>
        </w:rPr>
      </w:pPr>
    </w:p>
    <w:p w14:paraId="3A247A30" w14:textId="08DE0A52" w:rsidR="00F757EC" w:rsidRDefault="00F757EC" w:rsidP="00717D37">
      <w:pPr>
        <w:spacing w:before="0"/>
        <w:rPr>
          <w:szCs w:val="22"/>
        </w:rPr>
      </w:pPr>
    </w:p>
    <w:p w14:paraId="493EA9C1" w14:textId="04033346" w:rsidR="00A80EB4" w:rsidRDefault="00A80EB4" w:rsidP="00717D37">
      <w:pPr>
        <w:spacing w:before="0"/>
        <w:rPr>
          <w:szCs w:val="22"/>
        </w:rPr>
      </w:pPr>
    </w:p>
    <w:p w14:paraId="09D2B5F6" w14:textId="739B5450" w:rsidR="00A80EB4" w:rsidRDefault="00A80EB4" w:rsidP="00717D37">
      <w:pPr>
        <w:spacing w:before="0"/>
        <w:rPr>
          <w:szCs w:val="22"/>
        </w:rPr>
      </w:pPr>
    </w:p>
    <w:p w14:paraId="28FE78E0" w14:textId="456FEDEF" w:rsidR="00A80EB4" w:rsidRDefault="00A80EB4" w:rsidP="00717D37">
      <w:pPr>
        <w:spacing w:before="0"/>
        <w:rPr>
          <w:szCs w:val="22"/>
        </w:rPr>
      </w:pPr>
    </w:p>
    <w:p w14:paraId="7207CB61" w14:textId="3012351C" w:rsidR="00A80EB4" w:rsidRDefault="00A80EB4" w:rsidP="00717D37">
      <w:pPr>
        <w:spacing w:before="0"/>
        <w:rPr>
          <w:szCs w:val="22"/>
        </w:rPr>
      </w:pPr>
    </w:p>
    <w:p w14:paraId="458C4A2A" w14:textId="77777777" w:rsidR="00A80EB4" w:rsidRPr="002336F2" w:rsidRDefault="00A80EB4" w:rsidP="00717D37">
      <w:pPr>
        <w:spacing w:before="0"/>
        <w:rPr>
          <w:szCs w:val="22"/>
        </w:rPr>
      </w:pPr>
    </w:p>
    <w:p w14:paraId="1BBE25BB" w14:textId="4CB9F9EA" w:rsidR="00F757EC" w:rsidRPr="002336F2" w:rsidRDefault="008028C9" w:rsidP="002336F2">
      <w:pPr>
        <w:spacing w:before="0"/>
        <w:rPr>
          <w:b/>
          <w:bCs/>
          <w:szCs w:val="22"/>
        </w:rPr>
      </w:pPr>
      <w:proofErr w:type="spellStart"/>
      <w:ins w:id="945" w:author="rolf" w:date="2020-08-28T22:17:00Z">
        <w:r>
          <w:rPr>
            <w:b/>
            <w:bCs/>
            <w:szCs w:val="22"/>
          </w:rPr>
          <w:t>Stacking</w:t>
        </w:r>
        <w:proofErr w:type="spellEnd"/>
        <w:r>
          <w:rPr>
            <w:b/>
            <w:bCs/>
            <w:szCs w:val="22"/>
          </w:rPr>
          <w:t>-</w:t>
        </w:r>
      </w:ins>
      <w:r w:rsidR="00F757EC" w:rsidRPr="002336F2">
        <w:rPr>
          <w:b/>
          <w:bCs/>
          <w:szCs w:val="22"/>
        </w:rPr>
        <w:t xml:space="preserve">Parameter </w:t>
      </w:r>
      <w:del w:id="946" w:author="rolf" w:date="2020-08-28T22:17:00Z">
        <w:r w:rsidR="00F757EC" w:rsidRPr="002336F2" w:rsidDel="008028C9">
          <w:rPr>
            <w:b/>
            <w:bCs/>
            <w:szCs w:val="22"/>
          </w:rPr>
          <w:delText>zum Stapeln</w:delText>
        </w:r>
      </w:del>
    </w:p>
    <w:p w14:paraId="4F39611B" w14:textId="01FBC691" w:rsidR="00F757EC" w:rsidRPr="002336F2" w:rsidRDefault="00F757EC" w:rsidP="00084080">
      <w:pPr>
        <w:spacing w:before="240" w:after="240"/>
        <w:rPr>
          <w:szCs w:val="22"/>
        </w:rPr>
      </w:pPr>
      <w:r w:rsidRPr="002336F2">
        <w:rPr>
          <w:noProof/>
          <w:szCs w:val="22"/>
          <w:lang w:eastAsia="de-DE"/>
        </w:rPr>
        <w:lastRenderedPageBreak/>
        <w:drawing>
          <wp:inline distT="0" distB="0" distL="0" distR="0" wp14:anchorId="0F21C15D" wp14:editId="68ADAB0D">
            <wp:extent cx="5212961" cy="3600000"/>
            <wp:effectExtent l="0" t="0" r="6985" b="63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2961" cy="3600000"/>
                    </a:xfrm>
                    <a:prstGeom prst="rect">
                      <a:avLst/>
                    </a:prstGeom>
                    <a:noFill/>
                    <a:ln>
                      <a:noFill/>
                    </a:ln>
                  </pic:spPr>
                </pic:pic>
              </a:graphicData>
            </a:graphic>
          </wp:inline>
        </w:drawing>
      </w:r>
    </w:p>
    <w:tbl>
      <w:tblPr>
        <w:tblStyle w:val="Tabellenraster"/>
        <w:tblW w:w="9071" w:type="dxa"/>
        <w:tblLook w:val="04A0" w:firstRow="1" w:lastRow="0" w:firstColumn="1" w:lastColumn="0" w:noHBand="0" w:noVBand="1"/>
      </w:tblPr>
      <w:tblGrid>
        <w:gridCol w:w="3402"/>
        <w:gridCol w:w="5669"/>
      </w:tblGrid>
      <w:tr w:rsidR="004539C3" w:rsidRPr="002336F2" w14:paraId="037B735F" w14:textId="77777777" w:rsidTr="004539C3">
        <w:tc>
          <w:tcPr>
            <w:tcW w:w="3402" w:type="dxa"/>
          </w:tcPr>
          <w:p w14:paraId="0255A692" w14:textId="16C00526" w:rsidR="004539C3" w:rsidRPr="008028C9" w:rsidRDefault="008028C9" w:rsidP="002336F2">
            <w:pPr>
              <w:spacing w:before="0"/>
              <w:rPr>
                <w:szCs w:val="22"/>
                <w:lang w:val="en-US"/>
                <w:rPrChange w:id="947" w:author="rolf" w:date="2020-08-28T22:17:00Z">
                  <w:rPr>
                    <w:szCs w:val="22"/>
                  </w:rPr>
                </w:rPrChange>
              </w:rPr>
            </w:pPr>
            <w:ins w:id="948" w:author="rolf" w:date="2020-08-28T22:17:00Z">
              <w:r w:rsidRPr="008028C9">
                <w:rPr>
                  <w:szCs w:val="22"/>
                  <w:lang w:val="en-US"/>
                  <w:rPrChange w:id="949" w:author="rolf" w:date="2020-08-28T22:17:00Z">
                    <w:rPr>
                      <w:szCs w:val="22"/>
                    </w:rPr>
                  </w:rPrChange>
                </w:rPr>
                <w:t>Percentage of best frames to be stacked</w:t>
              </w:r>
            </w:ins>
            <w:del w:id="950" w:author="rolf" w:date="2020-08-28T22:17:00Z">
              <w:r w:rsidR="004539C3" w:rsidRPr="008028C9" w:rsidDel="008028C9">
                <w:rPr>
                  <w:szCs w:val="22"/>
                  <w:lang w:val="en-US"/>
                  <w:rPrChange w:id="951" w:author="rolf" w:date="2020-08-28T22:17:00Z">
                    <w:rPr>
                      <w:szCs w:val="22"/>
                    </w:rPr>
                  </w:rPrChange>
                </w:rPr>
                <w:delText>Prozentsatz der besten Frames, die gestapelt werden</w:delText>
              </w:r>
            </w:del>
          </w:p>
        </w:tc>
        <w:tc>
          <w:tcPr>
            <w:tcW w:w="5669" w:type="dxa"/>
          </w:tcPr>
          <w:p w14:paraId="2AE3E2AB" w14:textId="4CC7F090" w:rsidR="00840315" w:rsidRPr="002336F2" w:rsidRDefault="004539C3" w:rsidP="006E0475">
            <w:pPr>
              <w:spacing w:before="0"/>
              <w:rPr>
                <w:szCs w:val="22"/>
              </w:rPr>
            </w:pPr>
            <w:r w:rsidRPr="002336F2">
              <w:rPr>
                <w:szCs w:val="22"/>
              </w:rPr>
              <w:t xml:space="preserve">An jedem AP wird eine feste Anzahl der besten </w:t>
            </w:r>
            <w:del w:id="952" w:author="rolf" w:date="2020-08-28T22:17:00Z">
              <w:r w:rsidRPr="002336F2" w:rsidDel="008028C9">
                <w:rPr>
                  <w:szCs w:val="22"/>
                </w:rPr>
                <w:delText xml:space="preserve">Frames </w:delText>
              </w:r>
            </w:del>
            <w:ins w:id="953" w:author="rolf" w:date="2020-08-28T22:17:00Z">
              <w:r w:rsidR="008028C9">
                <w:rPr>
                  <w:szCs w:val="22"/>
                </w:rPr>
                <w:t>Bilder</w:t>
              </w:r>
              <w:r w:rsidR="008028C9" w:rsidRPr="002336F2">
                <w:rPr>
                  <w:szCs w:val="22"/>
                </w:rPr>
                <w:t xml:space="preserve"> </w:t>
              </w:r>
            </w:ins>
            <w:r w:rsidRPr="002336F2">
              <w:rPr>
                <w:szCs w:val="22"/>
              </w:rPr>
              <w:t xml:space="preserve">zum </w:t>
            </w:r>
            <w:del w:id="954" w:author="rolf" w:date="2020-08-28T22:17:00Z">
              <w:r w:rsidRPr="002336F2" w:rsidDel="008028C9">
                <w:rPr>
                  <w:szCs w:val="22"/>
                </w:rPr>
                <w:delText xml:space="preserve">Stapeln </w:delText>
              </w:r>
            </w:del>
            <w:proofErr w:type="spellStart"/>
            <w:ins w:id="955" w:author="rolf" w:date="2020-08-28T22:17:00Z">
              <w:r w:rsidR="008028C9">
                <w:rPr>
                  <w:szCs w:val="22"/>
                </w:rPr>
                <w:t>Stacken</w:t>
              </w:r>
              <w:proofErr w:type="spellEnd"/>
              <w:r w:rsidR="008028C9" w:rsidRPr="002336F2">
                <w:rPr>
                  <w:szCs w:val="22"/>
                </w:rPr>
                <w:t xml:space="preserve"> </w:t>
              </w:r>
            </w:ins>
            <w:r w:rsidRPr="002336F2">
              <w:rPr>
                <w:szCs w:val="22"/>
              </w:rPr>
              <w:t xml:space="preserve">verwendet. Dieser Parameter gibt den Anteil der verwendeten </w:t>
            </w:r>
            <w:del w:id="956" w:author="rolf" w:date="2020-08-28T22:18:00Z">
              <w:r w:rsidRPr="002336F2" w:rsidDel="008028C9">
                <w:rPr>
                  <w:szCs w:val="22"/>
                </w:rPr>
                <w:delText xml:space="preserve">Frames </w:delText>
              </w:r>
            </w:del>
            <w:ins w:id="957" w:author="rolf" w:date="2020-08-28T22:18:00Z">
              <w:r w:rsidR="008028C9">
                <w:rPr>
                  <w:szCs w:val="22"/>
                </w:rPr>
                <w:t>Bilder</w:t>
              </w:r>
              <w:r w:rsidR="006E0475">
                <w:rPr>
                  <w:szCs w:val="22"/>
                </w:rPr>
                <w:t xml:space="preserve"> (in %)</w:t>
              </w:r>
              <w:r w:rsidR="008028C9" w:rsidRPr="002336F2">
                <w:rPr>
                  <w:szCs w:val="22"/>
                </w:rPr>
                <w:t xml:space="preserve"> </w:t>
              </w:r>
            </w:ins>
            <w:r w:rsidRPr="002336F2">
              <w:rPr>
                <w:szCs w:val="22"/>
              </w:rPr>
              <w:t>an.</w:t>
            </w:r>
          </w:p>
        </w:tc>
      </w:tr>
      <w:tr w:rsidR="004539C3" w:rsidRPr="002336F2" w14:paraId="53D0D899" w14:textId="77777777" w:rsidTr="004539C3">
        <w:tc>
          <w:tcPr>
            <w:tcW w:w="3402" w:type="dxa"/>
          </w:tcPr>
          <w:p w14:paraId="2AE573B7" w14:textId="33082BA2" w:rsidR="004539C3" w:rsidRPr="002336F2" w:rsidRDefault="006E0475" w:rsidP="002336F2">
            <w:pPr>
              <w:spacing w:before="0"/>
              <w:rPr>
                <w:szCs w:val="22"/>
              </w:rPr>
            </w:pPr>
            <w:proofErr w:type="spellStart"/>
            <w:ins w:id="958" w:author="rolf" w:date="2020-08-28T22:18:00Z">
              <w:r w:rsidRPr="006E0475">
                <w:rPr>
                  <w:szCs w:val="22"/>
                </w:rPr>
                <w:t>Normalize</w:t>
              </w:r>
              <w:proofErr w:type="spellEnd"/>
              <w:r w:rsidRPr="006E0475">
                <w:rPr>
                  <w:szCs w:val="22"/>
                </w:rPr>
                <w:t xml:space="preserve"> </w:t>
              </w:r>
              <w:proofErr w:type="spellStart"/>
              <w:r w:rsidRPr="006E0475">
                <w:rPr>
                  <w:szCs w:val="22"/>
                </w:rPr>
                <w:t>frame</w:t>
              </w:r>
              <w:proofErr w:type="spellEnd"/>
              <w:r w:rsidRPr="006E0475">
                <w:rPr>
                  <w:szCs w:val="22"/>
                </w:rPr>
                <w:t xml:space="preserve"> </w:t>
              </w:r>
              <w:proofErr w:type="spellStart"/>
              <w:r w:rsidRPr="006E0475">
                <w:rPr>
                  <w:szCs w:val="22"/>
                </w:rPr>
                <w:t>brightness</w:t>
              </w:r>
            </w:ins>
            <w:proofErr w:type="spellEnd"/>
            <w:del w:id="959" w:author="rolf" w:date="2020-08-28T22:18:00Z">
              <w:r w:rsidR="00863218" w:rsidRPr="002336F2" w:rsidDel="006E0475">
                <w:rPr>
                  <w:szCs w:val="22"/>
                </w:rPr>
                <w:delText>Rahmenhelligkeit normalisieren</w:delText>
              </w:r>
            </w:del>
          </w:p>
        </w:tc>
        <w:tc>
          <w:tcPr>
            <w:tcW w:w="5669" w:type="dxa"/>
          </w:tcPr>
          <w:p w14:paraId="3F950AEC" w14:textId="2F4AF7C2" w:rsidR="00863218" w:rsidRPr="002336F2" w:rsidRDefault="00863218" w:rsidP="006E0475">
            <w:pPr>
              <w:spacing w:before="0"/>
              <w:rPr>
                <w:szCs w:val="22"/>
              </w:rPr>
            </w:pPr>
            <w:r w:rsidRPr="002336F2">
              <w:rPr>
                <w:szCs w:val="22"/>
              </w:rPr>
              <w:t xml:space="preserve">Wenn dieses Kontrollkästchen aktiviert ist, wird die Helligkeit der Bilder so verändert, dass sie im Durchschnitt alle gleich sind. Dies ist z.B. dann zu empfehlen, wenn sich die atmosphärische Transparenz während der Aufnahme </w:t>
            </w:r>
            <w:del w:id="960" w:author="rolf" w:date="2020-08-28T22:18:00Z">
              <w:r w:rsidRPr="002336F2" w:rsidDel="006E0475">
                <w:rPr>
                  <w:szCs w:val="22"/>
                </w:rPr>
                <w:delText xml:space="preserve">der Eingangsbilder </w:delText>
              </w:r>
            </w:del>
            <w:r w:rsidRPr="002336F2">
              <w:rPr>
                <w:szCs w:val="22"/>
              </w:rPr>
              <w:t>geändert hat. Die Nor</w:t>
            </w:r>
            <w:r w:rsidR="00A80EB4">
              <w:rPr>
                <w:szCs w:val="22"/>
              </w:rPr>
              <w:t>m</w:t>
            </w:r>
            <w:r w:rsidRPr="002336F2">
              <w:rPr>
                <w:szCs w:val="22"/>
              </w:rPr>
              <w:t>alisierung wirkt sich bei der Qualitätsbewertung von Einzelbildern und AP-</w:t>
            </w:r>
            <w:del w:id="961" w:author="rolf" w:date="2020-08-28T22:19:00Z">
              <w:r w:rsidRPr="002336F2" w:rsidDel="006E0475">
                <w:rPr>
                  <w:szCs w:val="22"/>
                </w:rPr>
                <w:delText xml:space="preserve">Patches </w:delText>
              </w:r>
            </w:del>
            <w:ins w:id="962" w:author="rolf" w:date="2020-08-28T22:19:00Z">
              <w:r w:rsidR="006E0475">
                <w:rPr>
                  <w:szCs w:val="22"/>
                </w:rPr>
                <w:t xml:space="preserve">Felder </w:t>
              </w:r>
            </w:ins>
            <w:r w:rsidRPr="002336F2">
              <w:rPr>
                <w:szCs w:val="22"/>
              </w:rPr>
              <w:t xml:space="preserve">sowie beim </w:t>
            </w:r>
            <w:proofErr w:type="spellStart"/>
            <w:r w:rsidRPr="002336F2">
              <w:rPr>
                <w:szCs w:val="22"/>
              </w:rPr>
              <w:t>Stacking</w:t>
            </w:r>
            <w:proofErr w:type="spellEnd"/>
            <w:r w:rsidRPr="002336F2">
              <w:rPr>
                <w:szCs w:val="22"/>
              </w:rPr>
              <w:t xml:space="preserve"> aus.</w:t>
            </w:r>
          </w:p>
        </w:tc>
      </w:tr>
      <w:tr w:rsidR="00863218" w:rsidRPr="002336F2" w14:paraId="03F2F83F" w14:textId="77777777" w:rsidTr="004539C3">
        <w:tc>
          <w:tcPr>
            <w:tcW w:w="3402" w:type="dxa"/>
          </w:tcPr>
          <w:p w14:paraId="20F55201" w14:textId="030B7FE6" w:rsidR="00863218" w:rsidRPr="006E0475" w:rsidRDefault="008C7739" w:rsidP="002336F2">
            <w:pPr>
              <w:spacing w:before="0"/>
              <w:rPr>
                <w:szCs w:val="22"/>
              </w:rPr>
            </w:pPr>
            <w:del w:id="963" w:author="rolf" w:date="2020-08-28T22:19:00Z">
              <w:r w:rsidRPr="002336F2" w:rsidDel="006E0475">
                <w:rPr>
                  <w:szCs w:val="22"/>
                </w:rPr>
                <w:delText>Normalisierung schwarze Hell-Dunkel-Grenze</w:delText>
              </w:r>
            </w:del>
            <w:proofErr w:type="spellStart"/>
            <w:ins w:id="964" w:author="rolf" w:date="2020-08-28T22:19:00Z">
              <w:r w:rsidR="006E0475" w:rsidRPr="006E0475">
                <w:rPr>
                  <w:szCs w:val="22"/>
                  <w:rPrChange w:id="965" w:author="rolf" w:date="2020-08-28T22:19:00Z">
                    <w:rPr>
                      <w:b/>
                      <w:lang w:val="en-US" w:eastAsia="de-DE"/>
                    </w:rPr>
                  </w:rPrChange>
                </w:rPr>
                <w:t>Normalization</w:t>
              </w:r>
              <w:proofErr w:type="spellEnd"/>
              <w:r w:rsidR="006E0475" w:rsidRPr="006E0475">
                <w:rPr>
                  <w:szCs w:val="22"/>
                  <w:rPrChange w:id="966" w:author="rolf" w:date="2020-08-28T22:19:00Z">
                    <w:rPr>
                      <w:b/>
                      <w:lang w:val="en-US" w:eastAsia="de-DE"/>
                    </w:rPr>
                  </w:rPrChange>
                </w:rPr>
                <w:t xml:space="preserve"> </w:t>
              </w:r>
              <w:proofErr w:type="spellStart"/>
              <w:r w:rsidR="006E0475" w:rsidRPr="006E0475">
                <w:rPr>
                  <w:szCs w:val="22"/>
                  <w:rPrChange w:id="967" w:author="rolf" w:date="2020-08-28T22:19:00Z">
                    <w:rPr>
                      <w:b/>
                      <w:lang w:val="en-US" w:eastAsia="de-DE"/>
                    </w:rPr>
                  </w:rPrChange>
                </w:rPr>
                <w:t>black</w:t>
              </w:r>
              <w:proofErr w:type="spellEnd"/>
              <w:r w:rsidR="006E0475" w:rsidRPr="006E0475">
                <w:rPr>
                  <w:szCs w:val="22"/>
                  <w:rPrChange w:id="968" w:author="rolf" w:date="2020-08-28T22:19:00Z">
                    <w:rPr>
                      <w:b/>
                      <w:lang w:val="en-US" w:eastAsia="de-DE"/>
                    </w:rPr>
                  </w:rPrChange>
                </w:rPr>
                <w:t xml:space="preserve"> </w:t>
              </w:r>
              <w:proofErr w:type="spellStart"/>
              <w:r w:rsidR="006E0475" w:rsidRPr="006E0475">
                <w:rPr>
                  <w:szCs w:val="22"/>
                  <w:rPrChange w:id="969" w:author="rolf" w:date="2020-08-28T22:19:00Z">
                    <w:rPr>
                      <w:b/>
                      <w:lang w:val="en-US" w:eastAsia="de-DE"/>
                    </w:rPr>
                  </w:rPrChange>
                </w:rPr>
                <w:t>cut</w:t>
              </w:r>
              <w:proofErr w:type="spellEnd"/>
              <w:r w:rsidR="006E0475" w:rsidRPr="006E0475">
                <w:rPr>
                  <w:szCs w:val="22"/>
                  <w:rPrChange w:id="970" w:author="rolf" w:date="2020-08-28T22:19:00Z">
                    <w:rPr>
                      <w:b/>
                      <w:lang w:val="en-US" w:eastAsia="de-DE"/>
                    </w:rPr>
                  </w:rPrChange>
                </w:rPr>
                <w:t>-off</w:t>
              </w:r>
            </w:ins>
          </w:p>
        </w:tc>
        <w:tc>
          <w:tcPr>
            <w:tcW w:w="5669" w:type="dxa"/>
          </w:tcPr>
          <w:p w14:paraId="1B96D689" w14:textId="4447B3B0" w:rsidR="008C7739" w:rsidRPr="002336F2" w:rsidRDefault="008C7739" w:rsidP="002336F2">
            <w:pPr>
              <w:spacing w:before="0"/>
              <w:rPr>
                <w:szCs w:val="22"/>
              </w:rPr>
            </w:pPr>
            <w:r w:rsidRPr="002336F2">
              <w:rPr>
                <w:szCs w:val="22"/>
              </w:rPr>
              <w:t xml:space="preserve">Eine Zahl zwischen 0 und 255. Pixelwerte unter diesem Schwellenwert gehen nicht in die Berechnung der durchschnittlichen Helligkeit ein. Wird dieser Schwellenwert auf einen Wert ungleich Null gesetzt, kann dies dazu führen, dass die sich ändernde Helligkeit </w:t>
            </w:r>
            <w:del w:id="971" w:author="rolf" w:date="2020-08-28T22:20:00Z">
              <w:r w:rsidRPr="002336F2" w:rsidDel="006E0475">
                <w:rPr>
                  <w:szCs w:val="22"/>
                </w:rPr>
                <w:delText>eines großen schwarzen Raumes</w:delText>
              </w:r>
            </w:del>
            <w:ins w:id="972" w:author="rolf" w:date="2020-08-28T22:20:00Z">
              <w:r w:rsidR="006E0475">
                <w:rPr>
                  <w:szCs w:val="22"/>
                </w:rPr>
                <w:t>des dunklen Hintergrunds</w:t>
              </w:r>
            </w:ins>
            <w:r w:rsidRPr="002336F2">
              <w:rPr>
                <w:szCs w:val="22"/>
              </w:rPr>
              <w:t xml:space="preserve"> um das Objekt herum keinen Einfluss auf die berechnete durchschnittliche Helligkeit des Objekts hat.</w:t>
            </w:r>
          </w:p>
          <w:p w14:paraId="7E57A8C8" w14:textId="1696578B" w:rsidR="008C7739" w:rsidRPr="002336F2" w:rsidRDefault="008C7739" w:rsidP="00A80EB4">
            <w:pPr>
              <w:spacing w:before="0"/>
              <w:rPr>
                <w:szCs w:val="22"/>
              </w:rPr>
            </w:pPr>
            <w:r w:rsidRPr="002336F2">
              <w:rPr>
                <w:szCs w:val="22"/>
              </w:rPr>
              <w:t>Bitte beachten Sie, dass die hier eingegebenen 8-Bit-Werte hochskaliert werden, wenn die Eingabebilder 16-Bit sind.</w:t>
            </w:r>
          </w:p>
        </w:tc>
      </w:tr>
    </w:tbl>
    <w:p w14:paraId="21FD1D0F" w14:textId="1BD8B466" w:rsidR="00F757EC" w:rsidRPr="002336F2" w:rsidRDefault="00F757EC" w:rsidP="002336F2">
      <w:pPr>
        <w:spacing w:before="0"/>
        <w:rPr>
          <w:szCs w:val="22"/>
        </w:rPr>
      </w:pPr>
    </w:p>
    <w:p w14:paraId="638D7403" w14:textId="20A92A78" w:rsidR="008C7739" w:rsidRDefault="008C7739" w:rsidP="00717D37">
      <w:pPr>
        <w:spacing w:before="0"/>
        <w:rPr>
          <w:szCs w:val="22"/>
        </w:rPr>
      </w:pPr>
    </w:p>
    <w:p w14:paraId="14CEEF33" w14:textId="61BB3471" w:rsidR="00A80EB4" w:rsidRDefault="00A80EB4" w:rsidP="00717D37">
      <w:pPr>
        <w:spacing w:before="0"/>
        <w:rPr>
          <w:szCs w:val="22"/>
        </w:rPr>
      </w:pPr>
    </w:p>
    <w:p w14:paraId="65D7C6BD" w14:textId="21F02BE2" w:rsidR="00A80EB4" w:rsidRDefault="00A80EB4" w:rsidP="00717D37">
      <w:pPr>
        <w:spacing w:before="0"/>
        <w:rPr>
          <w:szCs w:val="22"/>
        </w:rPr>
      </w:pPr>
    </w:p>
    <w:p w14:paraId="15D0542C" w14:textId="77777777" w:rsidR="00A80EB4" w:rsidRPr="002336F2" w:rsidRDefault="00A80EB4" w:rsidP="00717D37">
      <w:pPr>
        <w:spacing w:before="0"/>
        <w:rPr>
          <w:szCs w:val="22"/>
        </w:rPr>
      </w:pPr>
    </w:p>
    <w:p w14:paraId="4C02F8EA" w14:textId="020E96FB" w:rsidR="008C7739" w:rsidRPr="002336F2" w:rsidRDefault="008C7739" w:rsidP="002336F2">
      <w:pPr>
        <w:spacing w:before="0"/>
        <w:rPr>
          <w:szCs w:val="22"/>
        </w:rPr>
      </w:pPr>
      <w:r w:rsidRPr="002336F2">
        <w:rPr>
          <w:szCs w:val="22"/>
        </w:rPr>
        <w:t xml:space="preserve">Parameter können entweder im Konfigurationsdialog (Menü </w:t>
      </w:r>
      <w:r w:rsidR="00A80EB4">
        <w:rPr>
          <w:szCs w:val="22"/>
        </w:rPr>
        <w:t>“Edit / Edit configuration”</w:t>
      </w:r>
      <w:r w:rsidRPr="002336F2">
        <w:rPr>
          <w:szCs w:val="22"/>
        </w:rPr>
        <w:t xml:space="preserve">) oder während der </w:t>
      </w:r>
      <w:del w:id="973" w:author="rolf" w:date="2020-08-28T22:21:00Z">
        <w:r w:rsidRPr="002336F2" w:rsidDel="006E0475">
          <w:rPr>
            <w:szCs w:val="22"/>
          </w:rPr>
          <w:delText xml:space="preserve">Auftragsbearbeitung </w:delText>
        </w:r>
      </w:del>
      <w:ins w:id="974" w:author="rolf" w:date="2020-08-28T22:21:00Z">
        <w:r w:rsidR="006E0475">
          <w:rPr>
            <w:szCs w:val="22"/>
          </w:rPr>
          <w:t>Job-B</w:t>
        </w:r>
        <w:r w:rsidR="006E0475" w:rsidRPr="002336F2">
          <w:rPr>
            <w:szCs w:val="22"/>
          </w:rPr>
          <w:t xml:space="preserve">earbeitung </w:t>
        </w:r>
      </w:ins>
      <w:r w:rsidRPr="002336F2">
        <w:rPr>
          <w:szCs w:val="22"/>
        </w:rPr>
        <w:t>im interaktiven Modus geändert werden. Die Konfiguration umfasst auch die aktuellen Schärfungsmodelle, wie sie im Nachbearbeitungsdialog definiert sind.</w:t>
      </w:r>
    </w:p>
    <w:p w14:paraId="4ACB1DAF" w14:textId="36B075EF" w:rsidR="008C7739" w:rsidRPr="002336F2" w:rsidRDefault="008C7739" w:rsidP="002336F2">
      <w:pPr>
        <w:spacing w:before="0"/>
        <w:rPr>
          <w:szCs w:val="22"/>
        </w:rPr>
      </w:pPr>
      <w:r w:rsidRPr="002336F2">
        <w:rPr>
          <w:szCs w:val="22"/>
        </w:rPr>
        <w:lastRenderedPageBreak/>
        <w:t>Bevor PSS beendet wird, wird der aktuelle Parametersatz in die Konfigurationsdatei "PlanetarySys-temStacker.ini" im Home-Verzeichnis des Benutzers geschrieben. Beim nächsten Start von PSS wird die Konfiguration unter Verwendung dieser Datei wiederhergestellt. Zusätzlich kann der aktuelle Parametersatz zu jeder Zeit während der Ausführung in einer Datei nach Wahl des Benutzers gespeichert oder geladen werden (Menü "</w:t>
      </w:r>
      <w:r w:rsidR="00974281">
        <w:rPr>
          <w:szCs w:val="22"/>
        </w:rPr>
        <w:t>File / Save configuration” und “File / Load configuration”)</w:t>
      </w:r>
      <w:r w:rsidRPr="002336F2">
        <w:rPr>
          <w:szCs w:val="22"/>
        </w:rPr>
        <w:t>.</w:t>
      </w:r>
    </w:p>
    <w:p w14:paraId="7E37DCF0" w14:textId="4C550B7C" w:rsidR="002504B7" w:rsidRDefault="002504B7">
      <w:pPr>
        <w:rPr>
          <w:ins w:id="975" w:author="rolf" w:date="2020-08-28T21:42:00Z"/>
          <w:szCs w:val="22"/>
        </w:rPr>
      </w:pPr>
      <w:ins w:id="976" w:author="rolf" w:date="2020-08-28T21:42:00Z">
        <w:r>
          <w:rPr>
            <w:szCs w:val="22"/>
          </w:rPr>
          <w:br w:type="page"/>
        </w:r>
      </w:ins>
    </w:p>
    <w:p w14:paraId="75A66963" w14:textId="77777777" w:rsidR="008C7739" w:rsidDel="002504B7" w:rsidRDefault="008C7739" w:rsidP="002336F2">
      <w:pPr>
        <w:spacing w:before="0"/>
        <w:rPr>
          <w:del w:id="977" w:author="rolf" w:date="2020-08-28T21:42:00Z"/>
          <w:szCs w:val="22"/>
        </w:rPr>
      </w:pPr>
    </w:p>
    <w:p w14:paraId="6A611F3A" w14:textId="39344028" w:rsidR="00084080" w:rsidDel="002504B7" w:rsidRDefault="00084080" w:rsidP="002336F2">
      <w:pPr>
        <w:spacing w:before="0"/>
        <w:rPr>
          <w:del w:id="978" w:author="rolf" w:date="2020-08-28T21:42:00Z"/>
          <w:szCs w:val="22"/>
        </w:rPr>
      </w:pPr>
    </w:p>
    <w:p w14:paraId="01412E29" w14:textId="248E0AA9" w:rsidR="00084080" w:rsidDel="002504B7" w:rsidRDefault="00084080" w:rsidP="002336F2">
      <w:pPr>
        <w:spacing w:before="0"/>
        <w:rPr>
          <w:del w:id="979" w:author="rolf" w:date="2020-08-28T21:42:00Z"/>
          <w:szCs w:val="22"/>
        </w:rPr>
      </w:pPr>
    </w:p>
    <w:p w14:paraId="2BEFAFA0" w14:textId="783BBDD9" w:rsidR="00084080" w:rsidDel="002504B7" w:rsidRDefault="00084080" w:rsidP="002336F2">
      <w:pPr>
        <w:spacing w:before="0"/>
        <w:rPr>
          <w:del w:id="980" w:author="rolf" w:date="2020-08-28T21:42:00Z"/>
          <w:szCs w:val="22"/>
        </w:rPr>
      </w:pPr>
    </w:p>
    <w:p w14:paraId="6EB8D7E8" w14:textId="26EF2079" w:rsidR="00084080" w:rsidDel="002504B7" w:rsidRDefault="00084080" w:rsidP="002336F2">
      <w:pPr>
        <w:spacing w:before="0"/>
        <w:rPr>
          <w:del w:id="981" w:author="rolf" w:date="2020-08-28T21:42:00Z"/>
          <w:szCs w:val="22"/>
        </w:rPr>
      </w:pPr>
    </w:p>
    <w:p w14:paraId="5F23042D" w14:textId="3EBD9880" w:rsidR="00084080" w:rsidDel="002504B7" w:rsidRDefault="00084080" w:rsidP="002336F2">
      <w:pPr>
        <w:spacing w:before="0"/>
        <w:rPr>
          <w:del w:id="982" w:author="rolf" w:date="2020-08-28T21:42:00Z"/>
          <w:szCs w:val="22"/>
        </w:rPr>
      </w:pPr>
    </w:p>
    <w:p w14:paraId="62AFF98C" w14:textId="0A90387A" w:rsidR="00084080" w:rsidDel="002504B7" w:rsidRDefault="00084080" w:rsidP="002336F2">
      <w:pPr>
        <w:spacing w:before="0"/>
        <w:rPr>
          <w:del w:id="983" w:author="rolf" w:date="2020-08-28T21:42:00Z"/>
          <w:szCs w:val="22"/>
        </w:rPr>
      </w:pPr>
    </w:p>
    <w:p w14:paraId="2C087142" w14:textId="59D348DB" w:rsidR="00084080" w:rsidDel="002504B7" w:rsidRDefault="00084080" w:rsidP="002336F2">
      <w:pPr>
        <w:spacing w:before="0"/>
        <w:rPr>
          <w:del w:id="984" w:author="rolf" w:date="2020-08-28T21:42:00Z"/>
          <w:szCs w:val="22"/>
        </w:rPr>
      </w:pPr>
    </w:p>
    <w:p w14:paraId="6DBBBA6B" w14:textId="199EDDAA" w:rsidR="00084080" w:rsidDel="002504B7" w:rsidRDefault="00084080" w:rsidP="002336F2">
      <w:pPr>
        <w:spacing w:before="0"/>
        <w:rPr>
          <w:del w:id="985" w:author="rolf" w:date="2020-08-28T21:42:00Z"/>
          <w:szCs w:val="22"/>
        </w:rPr>
      </w:pPr>
    </w:p>
    <w:p w14:paraId="468A0909" w14:textId="7EAA9001" w:rsidR="00084080" w:rsidDel="002504B7" w:rsidRDefault="00084080" w:rsidP="002336F2">
      <w:pPr>
        <w:spacing w:before="0"/>
        <w:rPr>
          <w:del w:id="986" w:author="rolf" w:date="2020-08-28T21:42:00Z"/>
          <w:szCs w:val="22"/>
        </w:rPr>
      </w:pPr>
    </w:p>
    <w:p w14:paraId="0F30208F" w14:textId="706380FA" w:rsidR="00084080" w:rsidDel="002504B7" w:rsidRDefault="00084080" w:rsidP="002336F2">
      <w:pPr>
        <w:spacing w:before="0"/>
        <w:rPr>
          <w:del w:id="987" w:author="rolf" w:date="2020-08-28T21:42:00Z"/>
          <w:szCs w:val="22"/>
        </w:rPr>
      </w:pPr>
    </w:p>
    <w:p w14:paraId="5DAC8EEE" w14:textId="3457F886" w:rsidR="00084080" w:rsidDel="002504B7" w:rsidRDefault="00084080" w:rsidP="002336F2">
      <w:pPr>
        <w:spacing w:before="0"/>
        <w:rPr>
          <w:del w:id="988" w:author="rolf" w:date="2020-08-28T21:42:00Z"/>
          <w:szCs w:val="22"/>
        </w:rPr>
      </w:pPr>
    </w:p>
    <w:p w14:paraId="1425DC30" w14:textId="2DE5F057" w:rsidR="00084080" w:rsidDel="002504B7" w:rsidRDefault="00084080" w:rsidP="002336F2">
      <w:pPr>
        <w:spacing w:before="0"/>
        <w:rPr>
          <w:del w:id="989" w:author="rolf" w:date="2020-08-28T21:42:00Z"/>
          <w:szCs w:val="22"/>
        </w:rPr>
      </w:pPr>
    </w:p>
    <w:p w14:paraId="5133327A" w14:textId="69421444" w:rsidR="00084080" w:rsidDel="002504B7" w:rsidRDefault="00084080" w:rsidP="002336F2">
      <w:pPr>
        <w:spacing w:before="0"/>
        <w:rPr>
          <w:del w:id="990" w:author="rolf" w:date="2020-08-28T21:42:00Z"/>
          <w:szCs w:val="22"/>
        </w:rPr>
      </w:pPr>
    </w:p>
    <w:p w14:paraId="70EC22A8" w14:textId="27106CAA" w:rsidR="00084080" w:rsidDel="002504B7" w:rsidRDefault="00084080" w:rsidP="002336F2">
      <w:pPr>
        <w:spacing w:before="0"/>
        <w:rPr>
          <w:del w:id="991" w:author="rolf" w:date="2020-08-28T21:42:00Z"/>
          <w:szCs w:val="22"/>
        </w:rPr>
      </w:pPr>
    </w:p>
    <w:p w14:paraId="7DD84956" w14:textId="3C25882E" w:rsidR="00084080" w:rsidDel="002504B7" w:rsidRDefault="00084080" w:rsidP="002336F2">
      <w:pPr>
        <w:spacing w:before="0"/>
        <w:rPr>
          <w:del w:id="992" w:author="rolf" w:date="2020-08-28T21:42:00Z"/>
          <w:szCs w:val="22"/>
        </w:rPr>
      </w:pPr>
    </w:p>
    <w:p w14:paraId="40E4B89B" w14:textId="06E61F10" w:rsidR="00084080" w:rsidDel="002504B7" w:rsidRDefault="00084080" w:rsidP="002336F2">
      <w:pPr>
        <w:spacing w:before="0"/>
        <w:rPr>
          <w:del w:id="993" w:author="rolf" w:date="2020-08-28T21:42:00Z"/>
          <w:szCs w:val="22"/>
        </w:rPr>
      </w:pPr>
    </w:p>
    <w:p w14:paraId="6702DCF6" w14:textId="45424DD4" w:rsidR="00084080" w:rsidDel="002504B7" w:rsidRDefault="00084080" w:rsidP="002336F2">
      <w:pPr>
        <w:spacing w:before="0"/>
        <w:rPr>
          <w:del w:id="994" w:author="rolf" w:date="2020-08-28T21:42:00Z"/>
          <w:szCs w:val="22"/>
        </w:rPr>
      </w:pPr>
    </w:p>
    <w:p w14:paraId="01BC1A1E" w14:textId="1BB08D84" w:rsidR="00084080" w:rsidDel="002504B7" w:rsidRDefault="00084080" w:rsidP="002336F2">
      <w:pPr>
        <w:spacing w:before="0"/>
        <w:rPr>
          <w:del w:id="995" w:author="rolf" w:date="2020-08-28T21:42:00Z"/>
          <w:szCs w:val="22"/>
        </w:rPr>
      </w:pPr>
    </w:p>
    <w:p w14:paraId="1D24E585" w14:textId="5F31D013" w:rsidR="00084080" w:rsidDel="002504B7" w:rsidRDefault="00084080" w:rsidP="002336F2">
      <w:pPr>
        <w:spacing w:before="0"/>
        <w:rPr>
          <w:del w:id="996" w:author="rolf" w:date="2020-08-28T21:42:00Z"/>
          <w:szCs w:val="22"/>
        </w:rPr>
      </w:pPr>
    </w:p>
    <w:p w14:paraId="4BB1BC5A" w14:textId="150861EA" w:rsidR="00084080" w:rsidDel="002504B7" w:rsidRDefault="00084080" w:rsidP="002336F2">
      <w:pPr>
        <w:spacing w:before="0"/>
        <w:rPr>
          <w:del w:id="997" w:author="rolf" w:date="2020-08-28T21:42:00Z"/>
          <w:szCs w:val="22"/>
        </w:rPr>
      </w:pPr>
    </w:p>
    <w:p w14:paraId="480E4516" w14:textId="7DA10EE4" w:rsidR="00084080" w:rsidDel="002504B7" w:rsidRDefault="00084080" w:rsidP="002336F2">
      <w:pPr>
        <w:spacing w:before="0"/>
        <w:rPr>
          <w:del w:id="998" w:author="rolf" w:date="2020-08-28T21:42:00Z"/>
          <w:szCs w:val="22"/>
        </w:rPr>
      </w:pPr>
    </w:p>
    <w:p w14:paraId="6D0F16A7" w14:textId="26C54C92" w:rsidR="00084080" w:rsidDel="002504B7" w:rsidRDefault="00084080" w:rsidP="002336F2">
      <w:pPr>
        <w:spacing w:before="0"/>
        <w:rPr>
          <w:del w:id="999" w:author="rolf" w:date="2020-08-28T21:42:00Z"/>
          <w:szCs w:val="22"/>
        </w:rPr>
      </w:pPr>
    </w:p>
    <w:p w14:paraId="47275CBB" w14:textId="7A174DBC" w:rsidR="00084080" w:rsidDel="002504B7" w:rsidRDefault="00084080" w:rsidP="002336F2">
      <w:pPr>
        <w:spacing w:before="0"/>
        <w:rPr>
          <w:del w:id="1000" w:author="rolf" w:date="2020-08-28T21:42:00Z"/>
          <w:szCs w:val="22"/>
        </w:rPr>
      </w:pPr>
    </w:p>
    <w:p w14:paraId="193050C7" w14:textId="6B0E1730" w:rsidR="00084080" w:rsidDel="002504B7" w:rsidRDefault="00084080" w:rsidP="002336F2">
      <w:pPr>
        <w:spacing w:before="0"/>
        <w:rPr>
          <w:del w:id="1001" w:author="rolf" w:date="2020-08-28T21:42:00Z"/>
          <w:szCs w:val="22"/>
        </w:rPr>
      </w:pPr>
    </w:p>
    <w:p w14:paraId="6FA386D5" w14:textId="169C69E0" w:rsidR="00084080" w:rsidRPr="002336F2" w:rsidDel="002504B7" w:rsidRDefault="00084080" w:rsidP="002336F2">
      <w:pPr>
        <w:spacing w:before="0"/>
        <w:rPr>
          <w:del w:id="1002" w:author="rolf" w:date="2020-08-28T21:42:00Z"/>
          <w:szCs w:val="22"/>
        </w:rPr>
      </w:pPr>
    </w:p>
    <w:p w14:paraId="3D9D70A4" w14:textId="09967D56" w:rsidR="008C7739" w:rsidRPr="002336F2" w:rsidDel="002504B7" w:rsidRDefault="008C7739" w:rsidP="00717D37">
      <w:pPr>
        <w:spacing w:before="0"/>
        <w:rPr>
          <w:del w:id="1003" w:author="rolf" w:date="2020-08-28T21:42:00Z"/>
          <w:szCs w:val="22"/>
        </w:rPr>
      </w:pPr>
    </w:p>
    <w:p w14:paraId="41490B2B" w14:textId="6D53003D" w:rsidR="008C7739" w:rsidRPr="002336F2" w:rsidDel="002504B7" w:rsidRDefault="008C7739" w:rsidP="002336F2">
      <w:pPr>
        <w:spacing w:before="0"/>
        <w:rPr>
          <w:del w:id="1004" w:author="rolf" w:date="2020-08-28T21:42:00Z"/>
          <w:szCs w:val="22"/>
        </w:rPr>
      </w:pPr>
    </w:p>
    <w:p w14:paraId="34CF2A9D" w14:textId="243D269D" w:rsidR="008C7739" w:rsidDel="002504B7" w:rsidRDefault="008C7739" w:rsidP="002336F2">
      <w:pPr>
        <w:spacing w:before="0"/>
        <w:rPr>
          <w:del w:id="1005" w:author="rolf" w:date="2020-08-28T21:42:00Z"/>
          <w:szCs w:val="22"/>
        </w:rPr>
      </w:pPr>
    </w:p>
    <w:p w14:paraId="34004CD5" w14:textId="58FF11A7" w:rsidR="00974281" w:rsidRPr="002336F2" w:rsidDel="002504B7" w:rsidRDefault="00974281" w:rsidP="002336F2">
      <w:pPr>
        <w:spacing w:before="0"/>
        <w:rPr>
          <w:del w:id="1006" w:author="rolf" w:date="2020-08-28T21:42:00Z"/>
          <w:szCs w:val="22"/>
        </w:rPr>
      </w:pPr>
    </w:p>
    <w:p w14:paraId="1CF8D56B" w14:textId="695AA9DC" w:rsidR="008C7739" w:rsidRPr="00E651E3" w:rsidRDefault="008C7739" w:rsidP="00E651E3">
      <w:pPr>
        <w:spacing w:before="240" w:after="240"/>
        <w:rPr>
          <w:rFonts w:ascii="Arial" w:hAnsi="Arial" w:cs="Arial"/>
          <w:b/>
          <w:bCs/>
          <w:i/>
          <w:iCs/>
          <w:color w:val="000000"/>
          <w:sz w:val="26"/>
          <w:szCs w:val="26"/>
        </w:rPr>
      </w:pPr>
      <w:r w:rsidRPr="00E651E3">
        <w:rPr>
          <w:rFonts w:ascii="Arial" w:hAnsi="Arial" w:cs="Arial"/>
          <w:b/>
          <w:bCs/>
          <w:i/>
          <w:iCs/>
          <w:color w:val="000000"/>
          <w:sz w:val="26"/>
          <w:szCs w:val="26"/>
        </w:rPr>
        <w:t>Anhang B: Verwendung von PSS von der Kommandozeile aus</w:t>
      </w:r>
    </w:p>
    <w:p w14:paraId="039202BD" w14:textId="77777777" w:rsidR="008C7739" w:rsidRPr="002336F2" w:rsidRDefault="008C7739" w:rsidP="002336F2">
      <w:pPr>
        <w:spacing w:before="0"/>
        <w:rPr>
          <w:szCs w:val="22"/>
        </w:rPr>
      </w:pPr>
      <w:r w:rsidRPr="002336F2">
        <w:rPr>
          <w:szCs w:val="22"/>
        </w:rPr>
        <w:t>Ab Version 0.8.0 kann PSS von der Kommandozeile aus gestartet werden, ohne dass ein GUI geöffnet werden muss. Ein oder mehrere Stacking-Jobs (mit der gleichen Parameterkonfiguration) können mit einem einzigen Befehl gestartet werden.</w:t>
      </w:r>
    </w:p>
    <w:p w14:paraId="3509295F" w14:textId="771F0356" w:rsidR="008C7739" w:rsidRPr="002336F2" w:rsidRDefault="008C7739" w:rsidP="002336F2">
      <w:pPr>
        <w:spacing w:before="0"/>
        <w:rPr>
          <w:szCs w:val="22"/>
        </w:rPr>
      </w:pPr>
      <w:r w:rsidRPr="002336F2">
        <w:rPr>
          <w:szCs w:val="22"/>
        </w:rPr>
        <w:t xml:space="preserve">Die Steuerung des Workflows erfolgt durch das Setzen von </w:t>
      </w:r>
      <w:del w:id="1007" w:author="rolf" w:date="2020-08-28T21:08:00Z">
        <w:r w:rsidRPr="002336F2" w:rsidDel="0071467F">
          <w:rPr>
            <w:szCs w:val="22"/>
          </w:rPr>
          <w:delText>Befehlszeilenargumenten</w:delText>
        </w:r>
      </w:del>
      <w:ins w:id="1008" w:author="rolf" w:date="2020-08-28T21:08:00Z">
        <w:r w:rsidR="0071467F">
          <w:rPr>
            <w:szCs w:val="22"/>
          </w:rPr>
          <w:t>Kommando</w:t>
        </w:r>
        <w:r w:rsidR="0071467F" w:rsidRPr="002336F2">
          <w:rPr>
            <w:szCs w:val="22"/>
          </w:rPr>
          <w:t>zeilenargumenten</w:t>
        </w:r>
      </w:ins>
      <w:r w:rsidRPr="002336F2">
        <w:rPr>
          <w:szCs w:val="22"/>
        </w:rPr>
        <w:t>. Die folgenden Tabellen geben einen Überblick über die Argumente, ihre Standardwerte und zulässigen Wertebereiche. Die Argumente werden in Analogie zu den Parametern im GUI-Konfigurationsdialog definiert. Eine detaillierte Erklärung finden Sie im "Anhang A: Konfigurationsparameter".</w:t>
      </w:r>
    </w:p>
    <w:p w14:paraId="526CBDDC" w14:textId="177E915E" w:rsidR="008C7739" w:rsidRDefault="008C7739" w:rsidP="00084080">
      <w:pPr>
        <w:spacing w:before="240" w:after="240"/>
        <w:rPr>
          <w:b/>
          <w:bCs/>
          <w:szCs w:val="22"/>
        </w:rPr>
      </w:pPr>
      <w:del w:id="1009" w:author="rolf" w:date="2020-08-28T21:43:00Z">
        <w:r w:rsidRPr="002336F2" w:rsidDel="002504B7">
          <w:rPr>
            <w:b/>
            <w:bCs/>
            <w:szCs w:val="22"/>
          </w:rPr>
          <w:delText xml:space="preserve">Positionsbezogene </w:delText>
        </w:r>
      </w:del>
      <w:ins w:id="1010" w:author="rolf" w:date="2020-08-28T21:43:00Z">
        <w:r w:rsidR="002504B7" w:rsidRPr="002336F2">
          <w:rPr>
            <w:b/>
            <w:bCs/>
            <w:szCs w:val="22"/>
          </w:rPr>
          <w:t>Positions</w:t>
        </w:r>
        <w:r w:rsidR="002504B7">
          <w:rPr>
            <w:b/>
            <w:bCs/>
            <w:szCs w:val="22"/>
          </w:rPr>
          <w:t>-</w:t>
        </w:r>
      </w:ins>
      <w:r w:rsidRPr="002336F2">
        <w:rPr>
          <w:b/>
          <w:bCs/>
          <w:szCs w:val="22"/>
        </w:rPr>
        <w:t>Argumente</w:t>
      </w:r>
    </w:p>
    <w:tbl>
      <w:tblPr>
        <w:tblStyle w:val="Tabellenraster"/>
        <w:tblW w:w="9303" w:type="dxa"/>
        <w:tblLook w:val="04A0" w:firstRow="1" w:lastRow="0" w:firstColumn="1" w:lastColumn="0" w:noHBand="0" w:noVBand="1"/>
      </w:tblPr>
      <w:tblGrid>
        <w:gridCol w:w="2490"/>
        <w:gridCol w:w="2720"/>
        <w:gridCol w:w="4093"/>
      </w:tblGrid>
      <w:tr w:rsidR="009C11CC" w:rsidRPr="0071467F" w14:paraId="7756BFE1" w14:textId="77777777" w:rsidTr="00844BDC">
        <w:tc>
          <w:tcPr>
            <w:tcW w:w="3101" w:type="dxa"/>
          </w:tcPr>
          <w:p w14:paraId="2140FC9F" w14:textId="44B35344" w:rsidR="009C11CC" w:rsidRPr="009C11CC" w:rsidRDefault="009C11CC" w:rsidP="009C11CC">
            <w:pPr>
              <w:pStyle w:val="Default"/>
              <w:rPr>
                <w:szCs w:val="22"/>
              </w:rPr>
            </w:pPr>
            <w:r>
              <w:rPr>
                <w:szCs w:val="22"/>
              </w:rPr>
              <w:t xml:space="preserve">job 1 [ job 2 [ job 3 …]] </w:t>
            </w:r>
          </w:p>
        </w:tc>
        <w:tc>
          <w:tcPr>
            <w:tcW w:w="3101" w:type="dxa"/>
          </w:tcPr>
          <w:p w14:paraId="552817F5" w14:textId="77229287" w:rsidR="009C11CC" w:rsidRPr="0071467F" w:rsidRDefault="009C11CC" w:rsidP="006E0475">
            <w:pPr>
              <w:pStyle w:val="Default"/>
              <w:rPr>
                <w:szCs w:val="22"/>
              </w:rPr>
            </w:pPr>
            <w:proofErr w:type="spellStart"/>
            <w:r w:rsidRPr="006E0475">
              <w:rPr>
                <w:szCs w:val="22"/>
              </w:rPr>
              <w:t>Stacking</w:t>
            </w:r>
            <w:proofErr w:type="spellEnd"/>
            <w:del w:id="1011" w:author="rolf" w:date="2020-08-28T21:10:00Z">
              <w:r w:rsidRPr="006E0475" w:rsidDel="0071467F">
                <w:rPr>
                  <w:szCs w:val="22"/>
                </w:rPr>
                <w:delText xml:space="preserve"> </w:delText>
              </w:r>
            </w:del>
            <w:ins w:id="1012" w:author="rolf" w:date="2020-08-28T21:10:00Z">
              <w:r w:rsidR="0071467F" w:rsidRPr="0071467F">
                <w:rPr>
                  <w:szCs w:val="22"/>
                  <w:rPrChange w:id="1013" w:author="rolf" w:date="2020-08-28T21:11:00Z">
                    <w:rPr>
                      <w:szCs w:val="22"/>
                      <w:lang w:val="en-US"/>
                    </w:rPr>
                  </w:rPrChange>
                </w:rPr>
                <w:t>-J</w:t>
              </w:r>
            </w:ins>
            <w:del w:id="1014" w:author="rolf" w:date="2020-08-28T21:10:00Z">
              <w:r w:rsidRPr="006E0475" w:rsidDel="0071467F">
                <w:rPr>
                  <w:szCs w:val="22"/>
                </w:rPr>
                <w:delText>j</w:delText>
              </w:r>
            </w:del>
            <w:r w:rsidRPr="006E0475">
              <w:rPr>
                <w:szCs w:val="22"/>
              </w:rPr>
              <w:t xml:space="preserve">obs, </w:t>
            </w:r>
            <w:ins w:id="1015" w:author="rolf" w:date="2020-08-28T21:10:00Z">
              <w:r w:rsidR="0071467F" w:rsidRPr="0071467F">
                <w:rPr>
                  <w:szCs w:val="22"/>
                  <w:rPrChange w:id="1016" w:author="rolf" w:date="2020-08-28T21:11:00Z">
                    <w:rPr>
                      <w:szCs w:val="22"/>
                      <w:lang w:val="en-US"/>
                    </w:rPr>
                  </w:rPrChange>
                </w:rPr>
                <w:t>entweder Video-Dateien oder Ordner mit Bild-D</w:t>
              </w:r>
              <w:r w:rsidR="0071467F" w:rsidRPr="006E0475">
                <w:rPr>
                  <w:szCs w:val="22"/>
                </w:rPr>
                <w:t xml:space="preserve">ateien mit identischen </w:t>
              </w:r>
            </w:ins>
            <w:ins w:id="1017" w:author="rolf" w:date="2020-08-28T21:11:00Z">
              <w:r w:rsidR="0071467F">
                <w:rPr>
                  <w:szCs w:val="22"/>
                </w:rPr>
                <w:t xml:space="preserve">Pixel-Dimensionen. </w:t>
              </w:r>
              <w:proofErr w:type="spellStart"/>
              <w:r w:rsidR="0071467F" w:rsidRPr="0071467F">
                <w:rPr>
                  <w:szCs w:val="22"/>
                  <w:lang w:val="en-US"/>
                  <w:rPrChange w:id="1018" w:author="rolf" w:date="2020-08-28T21:11:00Z">
                    <w:rPr>
                      <w:szCs w:val="22"/>
                    </w:rPr>
                  </w:rPrChange>
                </w:rPr>
                <w:t>W</w:t>
              </w:r>
              <w:r w:rsidR="0071467F">
                <w:rPr>
                  <w:szCs w:val="22"/>
                  <w:lang w:val="en-US"/>
                </w:rPr>
                <w:t>enigstens</w:t>
              </w:r>
              <w:proofErr w:type="spellEnd"/>
              <w:r w:rsidR="0071467F">
                <w:rPr>
                  <w:szCs w:val="22"/>
                  <w:lang w:val="en-US"/>
                </w:rPr>
                <w:t xml:space="preserve"> </w:t>
              </w:r>
              <w:proofErr w:type="spellStart"/>
              <w:r w:rsidR="0071467F">
                <w:rPr>
                  <w:szCs w:val="22"/>
                  <w:lang w:val="en-US"/>
                </w:rPr>
                <w:t>ein</w:t>
              </w:r>
              <w:proofErr w:type="spellEnd"/>
              <w:r w:rsidR="0071467F">
                <w:rPr>
                  <w:szCs w:val="22"/>
                  <w:lang w:val="en-US"/>
                </w:rPr>
                <w:t xml:space="preserve"> Job muss </w:t>
              </w:r>
              <w:proofErr w:type="spellStart"/>
              <w:r w:rsidR="0071467F">
                <w:rPr>
                  <w:szCs w:val="22"/>
                  <w:lang w:val="en-US"/>
                </w:rPr>
                <w:t>angegeben</w:t>
              </w:r>
              <w:proofErr w:type="spellEnd"/>
              <w:r w:rsidR="0071467F">
                <w:rPr>
                  <w:szCs w:val="22"/>
                  <w:lang w:val="en-US"/>
                </w:rPr>
                <w:t xml:space="preserve"> </w:t>
              </w:r>
              <w:proofErr w:type="spellStart"/>
              <w:r w:rsidR="0071467F">
                <w:rPr>
                  <w:szCs w:val="22"/>
                  <w:lang w:val="en-US"/>
                </w:rPr>
                <w:t>w</w:t>
              </w:r>
            </w:ins>
            <w:ins w:id="1019" w:author="rolf" w:date="2020-08-28T21:12:00Z">
              <w:r w:rsidR="0071467F">
                <w:rPr>
                  <w:szCs w:val="22"/>
                  <w:lang w:val="en-US"/>
                </w:rPr>
                <w:t>e</w:t>
              </w:r>
            </w:ins>
            <w:ins w:id="1020" w:author="rolf" w:date="2020-08-28T21:11:00Z">
              <w:r w:rsidR="0071467F">
                <w:rPr>
                  <w:szCs w:val="22"/>
                  <w:lang w:val="en-US"/>
                </w:rPr>
                <w:t>rden</w:t>
              </w:r>
              <w:proofErr w:type="spellEnd"/>
              <w:r w:rsidR="0071467F">
                <w:rPr>
                  <w:szCs w:val="22"/>
                  <w:lang w:val="en-US"/>
                </w:rPr>
                <w:t>.</w:t>
              </w:r>
            </w:ins>
            <w:del w:id="1021" w:author="rolf" w:date="2020-08-28T21:11:00Z">
              <w:r w:rsidRPr="0071467F" w:rsidDel="0071467F">
                <w:rPr>
                  <w:szCs w:val="22"/>
                  <w:lang w:val="en-US"/>
                  <w:rPrChange w:id="1022" w:author="rolf" w:date="2020-08-28T21:11:00Z">
                    <w:rPr>
                      <w:szCs w:val="22"/>
                    </w:rPr>
                  </w:rPrChange>
                </w:rPr>
                <w:delText xml:space="preserve">either video files or fold-ers containing still image files of the same shape. </w:delText>
              </w:r>
              <w:r w:rsidRPr="006E0475" w:rsidDel="0071467F">
                <w:rPr>
                  <w:szCs w:val="22"/>
                </w:rPr>
                <w:delText>At least one job must be specified.</w:delText>
              </w:r>
            </w:del>
            <w:r w:rsidRPr="0071467F">
              <w:rPr>
                <w:szCs w:val="22"/>
              </w:rPr>
              <w:t xml:space="preserve"> </w:t>
            </w:r>
          </w:p>
        </w:tc>
        <w:tc>
          <w:tcPr>
            <w:tcW w:w="3101" w:type="dxa"/>
          </w:tcPr>
          <w:p w14:paraId="5B829E65" w14:textId="1C4DD0E6" w:rsidR="00F83266" w:rsidRPr="006E0475" w:rsidRDefault="00F83266" w:rsidP="00F83266">
            <w:pPr>
              <w:pStyle w:val="Default"/>
              <w:rPr>
                <w:szCs w:val="22"/>
              </w:rPr>
            </w:pPr>
            <w:del w:id="1023" w:author="rolf" w:date="2020-08-28T21:12:00Z">
              <w:r w:rsidRPr="0071467F" w:rsidDel="0071467F">
                <w:rPr>
                  <w:szCs w:val="22"/>
                </w:rPr>
                <w:delText>Examples</w:delText>
              </w:r>
            </w:del>
            <w:ins w:id="1024" w:author="rolf" w:date="2020-08-28T21:12:00Z">
              <w:r w:rsidR="0071467F">
                <w:rPr>
                  <w:szCs w:val="22"/>
                </w:rPr>
                <w:t>Beispiele</w:t>
              </w:r>
            </w:ins>
            <w:r w:rsidRPr="006E0475">
              <w:rPr>
                <w:szCs w:val="22"/>
              </w:rPr>
              <w:t xml:space="preserve">: C:\my_ video.avi C:\my_folder </w:t>
            </w:r>
          </w:p>
          <w:p w14:paraId="7E2BF4AE" w14:textId="2FEF0934" w:rsidR="009C11CC" w:rsidRPr="006E0475" w:rsidRDefault="00F83266" w:rsidP="006E0475">
            <w:pPr>
              <w:spacing w:before="240" w:after="240"/>
              <w:rPr>
                <w:b/>
                <w:bCs/>
                <w:szCs w:val="22"/>
              </w:rPr>
            </w:pPr>
            <w:r w:rsidRPr="006E0475">
              <w:rPr>
                <w:szCs w:val="22"/>
              </w:rPr>
              <w:t>C:\video_</w:t>
            </w:r>
            <w:del w:id="1025" w:author="rolf" w:date="2020-08-28T21:12:00Z">
              <w:r w:rsidRPr="006E0475" w:rsidDel="0071467F">
                <w:rPr>
                  <w:szCs w:val="22"/>
                </w:rPr>
                <w:delText>with</w:delText>
              </w:r>
            </w:del>
            <w:ins w:id="1026" w:author="rolf" w:date="2020-08-28T21:12:00Z">
              <w:r w:rsidR="0071467F">
                <w:rPr>
                  <w:szCs w:val="22"/>
                </w:rPr>
                <w:t>mit</w:t>
              </w:r>
            </w:ins>
            <w:r w:rsidRPr="006E0475">
              <w:rPr>
                <w:szCs w:val="22"/>
              </w:rPr>
              <w:t>_</w:t>
            </w:r>
            <w:del w:id="1027" w:author="rolf" w:date="2020-08-28T21:13:00Z">
              <w:r w:rsidRPr="006E0475" w:rsidDel="0071467F">
                <w:rPr>
                  <w:szCs w:val="22"/>
                </w:rPr>
                <w:delText>wildcard</w:delText>
              </w:r>
            </w:del>
            <w:ins w:id="1028" w:author="rolf" w:date="2020-08-28T21:13:00Z">
              <w:r w:rsidR="0071467F">
                <w:rPr>
                  <w:szCs w:val="22"/>
                </w:rPr>
                <w:t>platzhalter</w:t>
              </w:r>
            </w:ins>
            <w:r w:rsidRPr="006E0475">
              <w:rPr>
                <w:szCs w:val="22"/>
              </w:rPr>
              <w:t xml:space="preserve">*.ser </w:t>
            </w:r>
          </w:p>
        </w:tc>
      </w:tr>
    </w:tbl>
    <w:p w14:paraId="5E8A2D6B" w14:textId="2C42A4D0" w:rsidR="00F83266" w:rsidRDefault="00F83266" w:rsidP="00F83266">
      <w:pPr>
        <w:rPr>
          <w:szCs w:val="22"/>
        </w:rPr>
      </w:pPr>
      <w:r w:rsidRPr="002336F2">
        <w:rPr>
          <w:szCs w:val="22"/>
        </w:rPr>
        <w:t xml:space="preserve">Wie das zweite Beispiel zeigt, sind </w:t>
      </w:r>
      <w:del w:id="1029" w:author="rolf" w:date="2020-08-28T21:13:00Z">
        <w:r w:rsidRPr="002336F2" w:rsidDel="0071467F">
          <w:rPr>
            <w:szCs w:val="22"/>
          </w:rPr>
          <w:delText xml:space="preserve">Wildcards </w:delText>
        </w:r>
      </w:del>
      <w:ins w:id="1030" w:author="rolf" w:date="2020-08-28T21:13:00Z">
        <w:r w:rsidR="0071467F">
          <w:rPr>
            <w:szCs w:val="22"/>
          </w:rPr>
          <w:t>Platzhalter</w:t>
        </w:r>
        <w:r w:rsidR="0071467F" w:rsidRPr="002336F2">
          <w:rPr>
            <w:szCs w:val="22"/>
          </w:rPr>
          <w:t xml:space="preserve"> </w:t>
        </w:r>
      </w:ins>
      <w:r w:rsidRPr="002336F2">
        <w:rPr>
          <w:szCs w:val="22"/>
        </w:rPr>
        <w:t>erlaubt. In diesem Fall wird der Name zu einer Liste aller Namen erweitert, die dem Platzhalterausdruck entsprechen.</w:t>
      </w:r>
    </w:p>
    <w:p w14:paraId="10F1D0F2" w14:textId="27E99986" w:rsidR="00F83266" w:rsidRDefault="00F83266" w:rsidP="00F83266">
      <w:pPr>
        <w:rPr>
          <w:szCs w:val="22"/>
        </w:rPr>
      </w:pPr>
    </w:p>
    <w:tbl>
      <w:tblPr>
        <w:tblStyle w:val="Tabellenraster"/>
        <w:tblW w:w="9309" w:type="dxa"/>
        <w:tblLook w:val="04A0" w:firstRow="1" w:lastRow="0" w:firstColumn="1" w:lastColumn="0" w:noHBand="0" w:noVBand="1"/>
      </w:tblPr>
      <w:tblGrid>
        <w:gridCol w:w="1776"/>
        <w:gridCol w:w="1213"/>
        <w:gridCol w:w="3266"/>
        <w:gridCol w:w="1406"/>
        <w:gridCol w:w="1648"/>
      </w:tblGrid>
      <w:tr w:rsidR="00F83266" w14:paraId="4BE2034E" w14:textId="77777777" w:rsidTr="0080706C">
        <w:tc>
          <w:tcPr>
            <w:tcW w:w="9309" w:type="dxa"/>
            <w:gridSpan w:val="5"/>
          </w:tcPr>
          <w:p w14:paraId="243978F5" w14:textId="13B97AE9" w:rsidR="00F83266" w:rsidRDefault="00F83266" w:rsidP="00EB02FE">
            <w:pPr>
              <w:pStyle w:val="Default"/>
              <w:ind w:right="-256"/>
              <w:rPr>
                <w:szCs w:val="22"/>
              </w:rPr>
            </w:pPr>
            <w:r>
              <w:rPr>
                <w:szCs w:val="22"/>
              </w:rPr>
              <w:t>Workflow</w:t>
            </w:r>
            <w:ins w:id="1031" w:author="rolf" w:date="2020-08-28T21:14:00Z">
              <w:r w:rsidR="0071467F">
                <w:rPr>
                  <w:szCs w:val="22"/>
                </w:rPr>
                <w:t>-</w:t>
              </w:r>
            </w:ins>
            <w:del w:id="1032" w:author="rolf" w:date="2020-08-28T21:14:00Z">
              <w:r w:rsidDel="0071467F">
                <w:rPr>
                  <w:szCs w:val="22"/>
                </w:rPr>
                <w:delText xml:space="preserve"> </w:delText>
              </w:r>
            </w:del>
            <w:r>
              <w:rPr>
                <w:szCs w:val="22"/>
              </w:rPr>
              <w:t>Parameter</w:t>
            </w:r>
            <w:del w:id="1033" w:author="rolf" w:date="2020-08-28T21:14:00Z">
              <w:r w:rsidDel="0071467F">
                <w:rPr>
                  <w:szCs w:val="22"/>
                </w:rPr>
                <w:delText xml:space="preserve">s </w:delText>
              </w:r>
            </w:del>
          </w:p>
        </w:tc>
      </w:tr>
      <w:tr w:rsidR="00A948F6" w:rsidRPr="00844BDC" w14:paraId="49B25B2E" w14:textId="77777777" w:rsidTr="0080706C">
        <w:tc>
          <w:tcPr>
            <w:tcW w:w="1814" w:type="dxa"/>
          </w:tcPr>
          <w:p w14:paraId="53A7E1AC" w14:textId="1A3AAE12" w:rsidR="00F83266" w:rsidRPr="00F83266" w:rsidRDefault="00F83266" w:rsidP="00EB02FE">
            <w:pPr>
              <w:pStyle w:val="Default"/>
              <w:spacing w:before="0"/>
              <w:rPr>
                <w:szCs w:val="22"/>
              </w:rPr>
            </w:pPr>
            <w:r>
              <w:rPr>
                <w:szCs w:val="22"/>
              </w:rPr>
              <w:t xml:space="preserve">Name </w:t>
            </w:r>
          </w:p>
        </w:tc>
        <w:tc>
          <w:tcPr>
            <w:tcW w:w="1009" w:type="dxa"/>
          </w:tcPr>
          <w:p w14:paraId="6A896CAE" w14:textId="1487680F" w:rsidR="00F83266" w:rsidRPr="00F83266" w:rsidRDefault="00F83266" w:rsidP="00EB02FE">
            <w:pPr>
              <w:pStyle w:val="Default"/>
              <w:spacing w:before="0"/>
              <w:rPr>
                <w:szCs w:val="22"/>
              </w:rPr>
            </w:pPr>
            <w:del w:id="1034" w:author="rolf" w:date="2020-08-28T21:31:00Z">
              <w:r w:rsidDel="00D31D32">
                <w:rPr>
                  <w:szCs w:val="22"/>
                </w:rPr>
                <w:delText xml:space="preserve">Shortcut </w:delText>
              </w:r>
            </w:del>
            <w:ins w:id="1035" w:author="rolf" w:date="2020-08-28T21:31:00Z">
              <w:r w:rsidR="00D31D32">
                <w:rPr>
                  <w:szCs w:val="22"/>
                </w:rPr>
                <w:t xml:space="preserve">Abkürzung </w:t>
              </w:r>
            </w:ins>
          </w:p>
        </w:tc>
        <w:tc>
          <w:tcPr>
            <w:tcW w:w="3380" w:type="dxa"/>
          </w:tcPr>
          <w:p w14:paraId="351B5050" w14:textId="6D8C123B" w:rsidR="00F83266" w:rsidRPr="00EB02FE" w:rsidRDefault="00EB02FE" w:rsidP="00EB02FE">
            <w:pPr>
              <w:pStyle w:val="Default"/>
              <w:spacing w:before="0"/>
              <w:rPr>
                <w:szCs w:val="22"/>
              </w:rPr>
            </w:pPr>
            <w:r w:rsidRPr="00EB02FE">
              <w:rPr>
                <w:szCs w:val="22"/>
              </w:rPr>
              <w:t>Beschreibung</w:t>
            </w:r>
            <w:r w:rsidR="00F83266">
              <w:rPr>
                <w:szCs w:val="22"/>
              </w:rPr>
              <w:t xml:space="preserve"> </w:t>
            </w:r>
          </w:p>
        </w:tc>
        <w:tc>
          <w:tcPr>
            <w:tcW w:w="1458" w:type="dxa"/>
          </w:tcPr>
          <w:p w14:paraId="73E4E5A0" w14:textId="77D7F027" w:rsidR="00F83266" w:rsidRPr="00EB02FE" w:rsidRDefault="00EB02FE" w:rsidP="00EB02FE">
            <w:pPr>
              <w:pStyle w:val="Default"/>
              <w:spacing w:before="0"/>
              <w:rPr>
                <w:szCs w:val="22"/>
              </w:rPr>
            </w:pPr>
            <w:r w:rsidRPr="00EB02FE">
              <w:rPr>
                <w:szCs w:val="22"/>
              </w:rPr>
              <w:t>Wert</w:t>
            </w:r>
            <w:r w:rsidR="00F83266">
              <w:rPr>
                <w:szCs w:val="22"/>
              </w:rPr>
              <w:t xml:space="preserve"> </w:t>
            </w:r>
          </w:p>
        </w:tc>
        <w:tc>
          <w:tcPr>
            <w:tcW w:w="1648" w:type="dxa"/>
          </w:tcPr>
          <w:p w14:paraId="2F4A1FCA" w14:textId="36A957B1" w:rsidR="00F83266" w:rsidRPr="00A948F6" w:rsidRDefault="00EB02FE" w:rsidP="00A948F6">
            <w:pPr>
              <w:pStyle w:val="Default"/>
              <w:spacing w:before="0"/>
              <w:rPr>
                <w:szCs w:val="22"/>
              </w:rPr>
            </w:pPr>
            <w:r w:rsidRPr="00EB02FE">
              <w:rPr>
                <w:szCs w:val="22"/>
              </w:rPr>
              <w:t xml:space="preserve">Standardmäßig </w:t>
            </w:r>
          </w:p>
        </w:tc>
      </w:tr>
      <w:tr w:rsidR="00EB02FE" w:rsidRPr="00844BDC" w14:paraId="4ADDE99F" w14:textId="77777777" w:rsidTr="0080706C">
        <w:tc>
          <w:tcPr>
            <w:tcW w:w="1814" w:type="dxa"/>
          </w:tcPr>
          <w:p w14:paraId="684E51E0" w14:textId="36E59237" w:rsidR="00EB02FE" w:rsidRPr="00A948F6" w:rsidRDefault="00EB02FE" w:rsidP="00F83266">
            <w:pPr>
              <w:pStyle w:val="Default"/>
              <w:rPr>
                <w:sz w:val="18"/>
                <w:szCs w:val="18"/>
              </w:rPr>
            </w:pPr>
            <w:r w:rsidRPr="00A948F6">
              <w:rPr>
                <w:sz w:val="18"/>
                <w:szCs w:val="18"/>
              </w:rPr>
              <w:t>--help</w:t>
            </w:r>
          </w:p>
        </w:tc>
        <w:tc>
          <w:tcPr>
            <w:tcW w:w="1009" w:type="dxa"/>
          </w:tcPr>
          <w:p w14:paraId="1FA7EF5F" w14:textId="1701726F" w:rsidR="00EB02FE" w:rsidRPr="00A948F6" w:rsidRDefault="00EB02FE" w:rsidP="00F83266">
            <w:pPr>
              <w:pStyle w:val="Default"/>
              <w:rPr>
                <w:sz w:val="18"/>
                <w:szCs w:val="18"/>
              </w:rPr>
            </w:pPr>
            <w:r w:rsidRPr="00A948F6">
              <w:rPr>
                <w:sz w:val="18"/>
                <w:szCs w:val="18"/>
              </w:rPr>
              <w:t xml:space="preserve">-h </w:t>
            </w:r>
          </w:p>
        </w:tc>
        <w:tc>
          <w:tcPr>
            <w:tcW w:w="3380" w:type="dxa"/>
          </w:tcPr>
          <w:p w14:paraId="0896BFB2" w14:textId="5B870D84" w:rsidR="00EB02FE" w:rsidRPr="00A948F6" w:rsidRDefault="00EB02FE" w:rsidP="006E0475">
            <w:pPr>
              <w:rPr>
                <w:rFonts w:cs="Corbel"/>
                <w:color w:val="000000"/>
                <w:sz w:val="18"/>
                <w:szCs w:val="18"/>
              </w:rPr>
            </w:pPr>
            <w:r w:rsidRPr="00A948F6">
              <w:rPr>
                <w:rFonts w:cs="Corbel"/>
                <w:color w:val="000000"/>
                <w:sz w:val="18"/>
                <w:szCs w:val="18"/>
              </w:rPr>
              <w:t xml:space="preserve">Hilfe: </w:t>
            </w:r>
            <w:del w:id="1036" w:author="rolf" w:date="2020-08-28T21:14:00Z">
              <w:r w:rsidRPr="00A948F6" w:rsidDel="0071467F">
                <w:rPr>
                  <w:rFonts w:cs="Corbel"/>
                  <w:color w:val="000000"/>
                  <w:sz w:val="18"/>
                  <w:szCs w:val="18"/>
                </w:rPr>
                <w:delText xml:space="preserve">Drucken </w:delText>
              </w:r>
            </w:del>
            <w:ins w:id="1037" w:author="rolf" w:date="2020-08-28T21:14:00Z">
              <w:r w:rsidR="0071467F" w:rsidRPr="00A948F6">
                <w:rPr>
                  <w:rFonts w:cs="Corbel"/>
                  <w:color w:val="000000"/>
                  <w:sz w:val="18"/>
                  <w:szCs w:val="18"/>
                </w:rPr>
                <w:t>Druck</w:t>
              </w:r>
              <w:r w:rsidR="0071467F">
                <w:rPr>
                  <w:rFonts w:cs="Corbel"/>
                  <w:color w:val="000000"/>
                  <w:sz w:val="18"/>
                  <w:szCs w:val="18"/>
                </w:rPr>
                <w:t>t</w:t>
              </w:r>
              <w:r w:rsidR="0071467F" w:rsidRPr="00A948F6">
                <w:rPr>
                  <w:rFonts w:cs="Corbel"/>
                  <w:color w:val="000000"/>
                  <w:sz w:val="18"/>
                  <w:szCs w:val="18"/>
                </w:rPr>
                <w:t xml:space="preserve"> </w:t>
              </w:r>
            </w:ins>
            <w:del w:id="1038" w:author="rolf" w:date="2020-08-28T21:15:00Z">
              <w:r w:rsidRPr="00A948F6" w:rsidDel="0071467F">
                <w:rPr>
                  <w:rFonts w:cs="Corbel"/>
                  <w:color w:val="000000"/>
                  <w:sz w:val="18"/>
                  <w:szCs w:val="18"/>
                </w:rPr>
                <w:delText xml:space="preserve">Sie </w:delText>
              </w:r>
            </w:del>
            <w:r w:rsidRPr="00A948F6">
              <w:rPr>
                <w:rFonts w:cs="Corbel"/>
                <w:color w:val="000000"/>
                <w:sz w:val="18"/>
                <w:szCs w:val="18"/>
              </w:rPr>
              <w:t xml:space="preserve">einen Hilfetext mit einer Liste aller verfügbaren Argumente </w:t>
            </w:r>
          </w:p>
        </w:tc>
        <w:tc>
          <w:tcPr>
            <w:tcW w:w="1458" w:type="dxa"/>
          </w:tcPr>
          <w:p w14:paraId="1A44BB46" w14:textId="2118D262" w:rsidR="00EB02FE" w:rsidRPr="00A948F6" w:rsidRDefault="00EB02FE" w:rsidP="00EB02FE">
            <w:pPr>
              <w:rPr>
                <w:rFonts w:cs="Corbel"/>
                <w:color w:val="000000"/>
                <w:sz w:val="18"/>
                <w:szCs w:val="18"/>
              </w:rPr>
            </w:pPr>
            <w:r w:rsidRPr="00A948F6">
              <w:rPr>
                <w:rFonts w:cs="Corbel"/>
                <w:color w:val="000000"/>
                <w:sz w:val="18"/>
                <w:szCs w:val="18"/>
              </w:rPr>
              <w:t xml:space="preserve">Kein Wert erwartet </w:t>
            </w:r>
          </w:p>
        </w:tc>
        <w:tc>
          <w:tcPr>
            <w:tcW w:w="1648" w:type="dxa"/>
          </w:tcPr>
          <w:p w14:paraId="59D13B54" w14:textId="1C1AD145" w:rsidR="00EB02FE" w:rsidRPr="00A948F6" w:rsidRDefault="00EB02FE" w:rsidP="00F83266">
            <w:pPr>
              <w:pStyle w:val="Default"/>
              <w:rPr>
                <w:sz w:val="18"/>
                <w:szCs w:val="18"/>
              </w:rPr>
            </w:pPr>
            <w:r w:rsidRPr="00A948F6">
              <w:rPr>
                <w:sz w:val="18"/>
                <w:szCs w:val="18"/>
              </w:rPr>
              <w:t xml:space="preserve">- </w:t>
            </w:r>
          </w:p>
        </w:tc>
      </w:tr>
      <w:tr w:rsidR="00A948F6" w:rsidRPr="00844BDC" w14:paraId="2D05D0D7" w14:textId="77777777" w:rsidTr="0080706C">
        <w:tc>
          <w:tcPr>
            <w:tcW w:w="1814" w:type="dxa"/>
          </w:tcPr>
          <w:p w14:paraId="2D599D4B" w14:textId="12DE7F85" w:rsidR="00A948F6" w:rsidRPr="00A948F6" w:rsidRDefault="00A948F6" w:rsidP="00A948F6">
            <w:pPr>
              <w:pStyle w:val="Default"/>
              <w:rPr>
                <w:sz w:val="18"/>
                <w:szCs w:val="18"/>
              </w:rPr>
            </w:pPr>
            <w:r w:rsidRPr="00A948F6">
              <w:rPr>
                <w:sz w:val="18"/>
                <w:szCs w:val="18"/>
              </w:rPr>
              <w:t xml:space="preserve">--protocol </w:t>
            </w:r>
          </w:p>
        </w:tc>
        <w:tc>
          <w:tcPr>
            <w:tcW w:w="1009" w:type="dxa"/>
          </w:tcPr>
          <w:p w14:paraId="61F41F56" w14:textId="7CCEC234" w:rsidR="00A948F6" w:rsidRPr="00A948F6" w:rsidRDefault="00A948F6" w:rsidP="00A948F6">
            <w:pPr>
              <w:pStyle w:val="Default"/>
              <w:rPr>
                <w:sz w:val="18"/>
                <w:szCs w:val="18"/>
              </w:rPr>
            </w:pPr>
            <w:r w:rsidRPr="00A948F6">
              <w:rPr>
                <w:sz w:val="18"/>
                <w:szCs w:val="18"/>
              </w:rPr>
              <w:t xml:space="preserve">-p </w:t>
            </w:r>
          </w:p>
        </w:tc>
        <w:tc>
          <w:tcPr>
            <w:tcW w:w="3380" w:type="dxa"/>
          </w:tcPr>
          <w:p w14:paraId="6D62FEF4" w14:textId="518FAF5A" w:rsidR="00A948F6" w:rsidRPr="00A948F6" w:rsidRDefault="00A948F6" w:rsidP="00A948F6">
            <w:pPr>
              <w:rPr>
                <w:rFonts w:cs="Corbel"/>
                <w:color w:val="000000"/>
                <w:sz w:val="18"/>
                <w:szCs w:val="18"/>
              </w:rPr>
            </w:pPr>
            <w:r w:rsidRPr="00A948F6">
              <w:rPr>
                <w:rFonts w:cs="Corbel"/>
                <w:color w:val="000000"/>
                <w:sz w:val="18"/>
                <w:szCs w:val="18"/>
              </w:rPr>
              <w:t xml:space="preserve">Protokoll mit Ergebnissen speichern </w:t>
            </w:r>
          </w:p>
        </w:tc>
        <w:tc>
          <w:tcPr>
            <w:tcW w:w="1458" w:type="dxa"/>
          </w:tcPr>
          <w:p w14:paraId="09DBD93F" w14:textId="5A4E696A" w:rsidR="00A948F6" w:rsidRPr="00A948F6" w:rsidRDefault="00A948F6" w:rsidP="00A948F6">
            <w:pPr>
              <w:rPr>
                <w:rFonts w:cs="Corbel"/>
                <w:color w:val="000000"/>
                <w:sz w:val="18"/>
                <w:szCs w:val="18"/>
              </w:rPr>
            </w:pPr>
            <w:r w:rsidRPr="00A948F6">
              <w:rPr>
                <w:rFonts w:cs="Corbel"/>
                <w:color w:val="000000"/>
                <w:sz w:val="18"/>
                <w:szCs w:val="18"/>
              </w:rPr>
              <w:t xml:space="preserve">Kein Wert erwartet </w:t>
            </w:r>
          </w:p>
        </w:tc>
        <w:tc>
          <w:tcPr>
            <w:tcW w:w="1648" w:type="dxa"/>
          </w:tcPr>
          <w:p w14:paraId="5229EA14" w14:textId="17112FF2" w:rsidR="00A948F6" w:rsidRPr="00A948F6" w:rsidRDefault="00A948F6" w:rsidP="00A948F6">
            <w:pPr>
              <w:pStyle w:val="Default"/>
              <w:rPr>
                <w:sz w:val="18"/>
                <w:szCs w:val="18"/>
              </w:rPr>
            </w:pPr>
            <w:r w:rsidRPr="00A948F6">
              <w:rPr>
                <w:sz w:val="18"/>
                <w:szCs w:val="18"/>
              </w:rPr>
              <w:t xml:space="preserve">- </w:t>
            </w:r>
          </w:p>
        </w:tc>
      </w:tr>
      <w:tr w:rsidR="00A948F6" w:rsidRPr="00844BDC" w14:paraId="1B66824C" w14:textId="77777777" w:rsidTr="0080706C">
        <w:tc>
          <w:tcPr>
            <w:tcW w:w="1814" w:type="dxa"/>
          </w:tcPr>
          <w:p w14:paraId="07F6D4DA" w14:textId="38AE1A4E" w:rsidR="00A948F6" w:rsidRPr="00A948F6" w:rsidRDefault="00A948F6" w:rsidP="00A948F6">
            <w:pPr>
              <w:pStyle w:val="Default"/>
              <w:rPr>
                <w:sz w:val="18"/>
                <w:szCs w:val="18"/>
              </w:rPr>
            </w:pPr>
            <w:r w:rsidRPr="00A948F6">
              <w:rPr>
                <w:sz w:val="18"/>
                <w:szCs w:val="18"/>
              </w:rPr>
              <w:t xml:space="preserve">--protocol_detail </w:t>
            </w:r>
          </w:p>
        </w:tc>
        <w:tc>
          <w:tcPr>
            <w:tcW w:w="1009" w:type="dxa"/>
          </w:tcPr>
          <w:p w14:paraId="23505722" w14:textId="0A34022C" w:rsidR="00A948F6" w:rsidRPr="00A948F6" w:rsidRDefault="00A948F6" w:rsidP="00A948F6">
            <w:pPr>
              <w:pStyle w:val="Default"/>
              <w:rPr>
                <w:sz w:val="18"/>
                <w:szCs w:val="18"/>
              </w:rPr>
            </w:pPr>
            <w:r w:rsidRPr="00A948F6">
              <w:rPr>
                <w:sz w:val="18"/>
                <w:szCs w:val="18"/>
              </w:rPr>
              <w:t xml:space="preserve">- </w:t>
            </w:r>
          </w:p>
        </w:tc>
        <w:tc>
          <w:tcPr>
            <w:tcW w:w="3380" w:type="dxa"/>
          </w:tcPr>
          <w:p w14:paraId="5C2B8612" w14:textId="4EF80530" w:rsidR="00A948F6" w:rsidRPr="00A948F6" w:rsidRDefault="00A948F6" w:rsidP="00A948F6">
            <w:pPr>
              <w:rPr>
                <w:rFonts w:cs="Corbel"/>
                <w:color w:val="000000"/>
                <w:sz w:val="18"/>
                <w:szCs w:val="18"/>
              </w:rPr>
            </w:pPr>
            <w:r w:rsidRPr="00A948F6">
              <w:rPr>
                <w:rFonts w:cs="Corbel"/>
                <w:color w:val="000000"/>
                <w:sz w:val="18"/>
                <w:szCs w:val="18"/>
              </w:rPr>
              <w:t xml:space="preserve">Protokoll-Detailstufe </w:t>
            </w:r>
          </w:p>
        </w:tc>
        <w:tc>
          <w:tcPr>
            <w:tcW w:w="1458" w:type="dxa"/>
          </w:tcPr>
          <w:p w14:paraId="0CC34EC3" w14:textId="3666DC76" w:rsidR="00A948F6" w:rsidRPr="00A948F6" w:rsidRDefault="00A948F6" w:rsidP="00A948F6">
            <w:pPr>
              <w:pStyle w:val="Default"/>
              <w:rPr>
                <w:sz w:val="18"/>
                <w:szCs w:val="18"/>
              </w:rPr>
            </w:pPr>
            <w:r w:rsidRPr="00A948F6">
              <w:rPr>
                <w:sz w:val="18"/>
                <w:szCs w:val="18"/>
              </w:rPr>
              <w:t xml:space="preserve">0, 1 or 2 </w:t>
            </w:r>
          </w:p>
        </w:tc>
        <w:tc>
          <w:tcPr>
            <w:tcW w:w="1648" w:type="dxa"/>
          </w:tcPr>
          <w:p w14:paraId="3BB149BC" w14:textId="232460B4" w:rsidR="00A948F6" w:rsidRPr="00A948F6" w:rsidRDefault="00A948F6" w:rsidP="00A948F6">
            <w:pPr>
              <w:pStyle w:val="Default"/>
              <w:rPr>
                <w:sz w:val="18"/>
                <w:szCs w:val="18"/>
              </w:rPr>
            </w:pPr>
            <w:r w:rsidRPr="00A948F6">
              <w:rPr>
                <w:sz w:val="18"/>
                <w:szCs w:val="18"/>
              </w:rPr>
              <w:t xml:space="preserve">1 </w:t>
            </w:r>
          </w:p>
        </w:tc>
      </w:tr>
      <w:tr w:rsidR="00A948F6" w:rsidRPr="00844BDC" w14:paraId="333A0CBA" w14:textId="77777777" w:rsidTr="0080706C">
        <w:tc>
          <w:tcPr>
            <w:tcW w:w="1814" w:type="dxa"/>
          </w:tcPr>
          <w:p w14:paraId="2C90D5AE" w14:textId="718A29CC" w:rsidR="00A948F6" w:rsidRPr="00A948F6" w:rsidRDefault="00A948F6" w:rsidP="00A948F6">
            <w:pPr>
              <w:pStyle w:val="Default"/>
              <w:rPr>
                <w:sz w:val="18"/>
                <w:szCs w:val="18"/>
              </w:rPr>
            </w:pPr>
            <w:r w:rsidRPr="00A948F6">
              <w:rPr>
                <w:sz w:val="18"/>
                <w:szCs w:val="18"/>
              </w:rPr>
              <w:t xml:space="preserve">--buffering_level </w:t>
            </w:r>
          </w:p>
        </w:tc>
        <w:tc>
          <w:tcPr>
            <w:tcW w:w="1009" w:type="dxa"/>
          </w:tcPr>
          <w:p w14:paraId="4B623F83" w14:textId="5C726B79" w:rsidR="00A948F6" w:rsidRPr="00A948F6" w:rsidRDefault="00A948F6" w:rsidP="00A948F6">
            <w:pPr>
              <w:pStyle w:val="Default"/>
              <w:rPr>
                <w:sz w:val="18"/>
                <w:szCs w:val="18"/>
              </w:rPr>
            </w:pPr>
            <w:r w:rsidRPr="00A948F6">
              <w:rPr>
                <w:sz w:val="18"/>
                <w:szCs w:val="18"/>
              </w:rPr>
              <w:t xml:space="preserve">-b </w:t>
            </w:r>
          </w:p>
        </w:tc>
        <w:tc>
          <w:tcPr>
            <w:tcW w:w="3380" w:type="dxa"/>
          </w:tcPr>
          <w:p w14:paraId="132B737D" w14:textId="76BB497A" w:rsidR="00A948F6" w:rsidRPr="00A948F6" w:rsidRDefault="00A948F6" w:rsidP="006E0475">
            <w:pPr>
              <w:rPr>
                <w:rFonts w:cs="Corbel"/>
                <w:color w:val="000000"/>
                <w:sz w:val="18"/>
                <w:szCs w:val="18"/>
              </w:rPr>
            </w:pPr>
            <w:del w:id="1039" w:author="rolf" w:date="2020-08-28T21:15:00Z">
              <w:r w:rsidRPr="00A948F6" w:rsidDel="0071467F">
                <w:rPr>
                  <w:rFonts w:cs="Corbel"/>
                  <w:color w:val="000000"/>
                  <w:sz w:val="18"/>
                  <w:szCs w:val="18"/>
                </w:rPr>
                <w:delText xml:space="preserve">Pufferungsebene </w:delText>
              </w:r>
            </w:del>
            <w:proofErr w:type="spellStart"/>
            <w:ins w:id="1040" w:author="rolf" w:date="2020-08-28T21:15:00Z">
              <w:r w:rsidR="0071467F" w:rsidRPr="00A948F6">
                <w:rPr>
                  <w:rFonts w:cs="Corbel"/>
                  <w:color w:val="000000"/>
                  <w:sz w:val="18"/>
                  <w:szCs w:val="18"/>
                </w:rPr>
                <w:t>Pufferungs</w:t>
              </w:r>
              <w:r w:rsidR="0071467F">
                <w:rPr>
                  <w:rFonts w:cs="Corbel"/>
                  <w:color w:val="000000"/>
                  <w:sz w:val="18"/>
                  <w:szCs w:val="18"/>
                </w:rPr>
                <w:t>stufe</w:t>
              </w:r>
              <w:proofErr w:type="spellEnd"/>
              <w:r w:rsidR="0071467F" w:rsidRPr="00A948F6">
                <w:rPr>
                  <w:rFonts w:cs="Corbel"/>
                  <w:color w:val="000000"/>
                  <w:sz w:val="18"/>
                  <w:szCs w:val="18"/>
                </w:rPr>
                <w:t xml:space="preserve"> </w:t>
              </w:r>
            </w:ins>
          </w:p>
        </w:tc>
        <w:tc>
          <w:tcPr>
            <w:tcW w:w="1458" w:type="dxa"/>
          </w:tcPr>
          <w:p w14:paraId="04FA2F4C" w14:textId="7307CFD4" w:rsidR="00A948F6" w:rsidRPr="00A948F6" w:rsidRDefault="00A948F6" w:rsidP="00A948F6">
            <w:pPr>
              <w:pStyle w:val="Default"/>
              <w:rPr>
                <w:sz w:val="18"/>
                <w:szCs w:val="18"/>
              </w:rPr>
            </w:pPr>
            <w:r w:rsidRPr="00A948F6">
              <w:rPr>
                <w:sz w:val="18"/>
                <w:szCs w:val="18"/>
              </w:rPr>
              <w:t xml:space="preserve">0, 1, 2, 3 or 4 </w:t>
            </w:r>
          </w:p>
        </w:tc>
        <w:tc>
          <w:tcPr>
            <w:tcW w:w="1648" w:type="dxa"/>
          </w:tcPr>
          <w:p w14:paraId="0CF52285" w14:textId="0DBCFA05" w:rsidR="00A948F6" w:rsidRPr="00A948F6" w:rsidRDefault="00A948F6" w:rsidP="00A948F6">
            <w:pPr>
              <w:pStyle w:val="Default"/>
              <w:rPr>
                <w:sz w:val="18"/>
                <w:szCs w:val="18"/>
              </w:rPr>
            </w:pPr>
            <w:r w:rsidRPr="00A948F6">
              <w:rPr>
                <w:sz w:val="18"/>
                <w:szCs w:val="18"/>
              </w:rPr>
              <w:t xml:space="preserve">2 </w:t>
            </w:r>
          </w:p>
        </w:tc>
      </w:tr>
      <w:tr w:rsidR="00A948F6" w:rsidRPr="00844BDC" w14:paraId="700D603E" w14:textId="77777777" w:rsidTr="0080706C">
        <w:tc>
          <w:tcPr>
            <w:tcW w:w="1814" w:type="dxa"/>
          </w:tcPr>
          <w:p w14:paraId="76834F56" w14:textId="4CD3F6B4" w:rsidR="00A948F6" w:rsidRPr="00A948F6" w:rsidRDefault="00A948F6" w:rsidP="00A948F6">
            <w:pPr>
              <w:pStyle w:val="Default"/>
              <w:rPr>
                <w:sz w:val="18"/>
                <w:szCs w:val="18"/>
              </w:rPr>
            </w:pPr>
            <w:r w:rsidRPr="00A948F6">
              <w:rPr>
                <w:sz w:val="18"/>
                <w:szCs w:val="18"/>
              </w:rPr>
              <w:t xml:space="preserve">--out_format </w:t>
            </w:r>
          </w:p>
        </w:tc>
        <w:tc>
          <w:tcPr>
            <w:tcW w:w="1009" w:type="dxa"/>
          </w:tcPr>
          <w:p w14:paraId="26878271" w14:textId="7AAC3BB7" w:rsidR="00A948F6" w:rsidRPr="00A948F6" w:rsidRDefault="00A948F6" w:rsidP="00A948F6">
            <w:pPr>
              <w:pStyle w:val="Default"/>
              <w:rPr>
                <w:sz w:val="18"/>
                <w:szCs w:val="18"/>
              </w:rPr>
            </w:pPr>
            <w:r w:rsidRPr="00A948F6">
              <w:rPr>
                <w:sz w:val="18"/>
                <w:szCs w:val="18"/>
              </w:rPr>
              <w:t xml:space="preserve">- </w:t>
            </w:r>
          </w:p>
        </w:tc>
        <w:tc>
          <w:tcPr>
            <w:tcW w:w="3380" w:type="dxa"/>
          </w:tcPr>
          <w:p w14:paraId="37A3E79E" w14:textId="0E7BE9BC" w:rsidR="00A948F6" w:rsidRPr="00A948F6" w:rsidRDefault="00A948F6" w:rsidP="00A948F6">
            <w:pPr>
              <w:rPr>
                <w:rFonts w:cs="Corbel"/>
                <w:color w:val="000000"/>
                <w:sz w:val="18"/>
                <w:szCs w:val="18"/>
              </w:rPr>
            </w:pPr>
            <w:r w:rsidRPr="00A948F6">
              <w:rPr>
                <w:rFonts w:cs="Corbel"/>
                <w:color w:val="000000"/>
                <w:sz w:val="18"/>
                <w:szCs w:val="18"/>
              </w:rPr>
              <w:t xml:space="preserve">Bildformat für die Ausgabe </w:t>
            </w:r>
          </w:p>
        </w:tc>
        <w:tc>
          <w:tcPr>
            <w:tcW w:w="1458" w:type="dxa"/>
          </w:tcPr>
          <w:p w14:paraId="25F96594" w14:textId="77E6AC0A" w:rsidR="00A948F6" w:rsidRPr="00A948F6" w:rsidRDefault="00A948F6" w:rsidP="00A948F6">
            <w:pPr>
              <w:pStyle w:val="Default"/>
              <w:rPr>
                <w:sz w:val="18"/>
                <w:szCs w:val="18"/>
              </w:rPr>
            </w:pPr>
            <w:r w:rsidRPr="00A948F6">
              <w:rPr>
                <w:sz w:val="18"/>
                <w:szCs w:val="18"/>
              </w:rPr>
              <w:t xml:space="preserve">png, tiff or fits </w:t>
            </w:r>
          </w:p>
        </w:tc>
        <w:tc>
          <w:tcPr>
            <w:tcW w:w="1648" w:type="dxa"/>
          </w:tcPr>
          <w:p w14:paraId="6BBA95B0" w14:textId="6762E5E1" w:rsidR="00A948F6" w:rsidRPr="00A948F6" w:rsidRDefault="00A948F6" w:rsidP="00A948F6">
            <w:pPr>
              <w:pStyle w:val="Default"/>
              <w:rPr>
                <w:sz w:val="18"/>
                <w:szCs w:val="18"/>
              </w:rPr>
            </w:pPr>
            <w:r w:rsidRPr="00A948F6">
              <w:rPr>
                <w:sz w:val="18"/>
                <w:szCs w:val="18"/>
              </w:rPr>
              <w:t xml:space="preserve">png </w:t>
            </w:r>
          </w:p>
        </w:tc>
      </w:tr>
      <w:tr w:rsidR="00A948F6" w:rsidRPr="00A948F6" w14:paraId="6112407E" w14:textId="77777777" w:rsidTr="0080706C">
        <w:tc>
          <w:tcPr>
            <w:tcW w:w="1814" w:type="dxa"/>
          </w:tcPr>
          <w:p w14:paraId="1D26F415" w14:textId="5C40563B" w:rsidR="00A948F6" w:rsidRPr="00A948F6" w:rsidRDefault="00A948F6" w:rsidP="00A948F6">
            <w:pPr>
              <w:pStyle w:val="Default"/>
              <w:rPr>
                <w:sz w:val="18"/>
                <w:szCs w:val="18"/>
              </w:rPr>
            </w:pPr>
            <w:r w:rsidRPr="00A948F6">
              <w:rPr>
                <w:sz w:val="18"/>
                <w:szCs w:val="18"/>
              </w:rPr>
              <w:t xml:space="preserve">--name_add_f </w:t>
            </w:r>
          </w:p>
        </w:tc>
        <w:tc>
          <w:tcPr>
            <w:tcW w:w="1009" w:type="dxa"/>
          </w:tcPr>
          <w:p w14:paraId="7A6E97B3" w14:textId="2B38EE6A" w:rsidR="00A948F6" w:rsidRPr="00A948F6" w:rsidRDefault="00A948F6" w:rsidP="00A948F6">
            <w:pPr>
              <w:pStyle w:val="Default"/>
              <w:rPr>
                <w:sz w:val="18"/>
                <w:szCs w:val="18"/>
              </w:rPr>
            </w:pPr>
            <w:r w:rsidRPr="00A948F6">
              <w:rPr>
                <w:sz w:val="18"/>
                <w:szCs w:val="18"/>
              </w:rPr>
              <w:t xml:space="preserve">- </w:t>
            </w:r>
          </w:p>
        </w:tc>
        <w:tc>
          <w:tcPr>
            <w:tcW w:w="3380" w:type="dxa"/>
          </w:tcPr>
          <w:p w14:paraId="7FBEB891" w14:textId="773E86EF" w:rsidR="00A948F6" w:rsidRPr="00A948F6" w:rsidRDefault="00A948F6" w:rsidP="006E0475">
            <w:pPr>
              <w:rPr>
                <w:rFonts w:cs="Corbel"/>
                <w:color w:val="000000"/>
                <w:sz w:val="18"/>
                <w:szCs w:val="18"/>
              </w:rPr>
            </w:pPr>
            <w:r w:rsidRPr="00A948F6">
              <w:rPr>
                <w:rFonts w:cs="Corbel"/>
                <w:color w:val="000000"/>
                <w:sz w:val="18"/>
                <w:szCs w:val="18"/>
              </w:rPr>
              <w:t xml:space="preserve">Anzahl der </w:t>
            </w:r>
            <w:del w:id="1041" w:author="rolf" w:date="2020-08-28T21:16:00Z">
              <w:r w:rsidRPr="00A948F6" w:rsidDel="0071467F">
                <w:rPr>
                  <w:rFonts w:cs="Corbel"/>
                  <w:color w:val="000000"/>
                  <w:sz w:val="18"/>
                  <w:szCs w:val="18"/>
                </w:rPr>
                <w:delText xml:space="preserve">gestapelten </w:delText>
              </w:r>
            </w:del>
            <w:proofErr w:type="spellStart"/>
            <w:ins w:id="1042" w:author="rolf" w:date="2020-08-28T21:16:00Z">
              <w:r w:rsidR="0071467F" w:rsidRPr="00A948F6">
                <w:rPr>
                  <w:rFonts w:cs="Corbel"/>
                  <w:color w:val="000000"/>
                  <w:sz w:val="18"/>
                  <w:szCs w:val="18"/>
                </w:rPr>
                <w:t>ges</w:t>
              </w:r>
              <w:r w:rsidR="0071467F">
                <w:rPr>
                  <w:rFonts w:cs="Corbel"/>
                  <w:color w:val="000000"/>
                  <w:sz w:val="18"/>
                  <w:szCs w:val="18"/>
                </w:rPr>
                <w:t>tackten</w:t>
              </w:r>
              <w:proofErr w:type="spellEnd"/>
              <w:r w:rsidR="0071467F" w:rsidRPr="00A948F6">
                <w:rPr>
                  <w:rFonts w:cs="Corbel"/>
                  <w:color w:val="000000"/>
                  <w:sz w:val="18"/>
                  <w:szCs w:val="18"/>
                </w:rPr>
                <w:t xml:space="preserve"> </w:t>
              </w:r>
            </w:ins>
            <w:del w:id="1043" w:author="rolf" w:date="2020-08-28T21:16:00Z">
              <w:r w:rsidRPr="00A948F6" w:rsidDel="0071467F">
                <w:rPr>
                  <w:rFonts w:cs="Corbel"/>
                  <w:color w:val="000000"/>
                  <w:sz w:val="18"/>
                  <w:szCs w:val="18"/>
                </w:rPr>
                <w:delText xml:space="preserve">Frames </w:delText>
              </w:r>
            </w:del>
            <w:ins w:id="1044" w:author="rolf" w:date="2020-08-28T21:16:00Z">
              <w:r w:rsidR="0071467F">
                <w:rPr>
                  <w:rFonts w:cs="Corbel"/>
                  <w:color w:val="000000"/>
                  <w:sz w:val="18"/>
                  <w:szCs w:val="18"/>
                </w:rPr>
                <w:t>Bilder</w:t>
              </w:r>
              <w:r w:rsidR="0071467F" w:rsidRPr="00A948F6">
                <w:rPr>
                  <w:rFonts w:cs="Corbel"/>
                  <w:color w:val="000000"/>
                  <w:sz w:val="18"/>
                  <w:szCs w:val="18"/>
                </w:rPr>
                <w:t xml:space="preserve"> </w:t>
              </w:r>
            </w:ins>
            <w:r w:rsidRPr="00A948F6">
              <w:rPr>
                <w:rFonts w:cs="Corbel"/>
                <w:color w:val="000000"/>
                <w:sz w:val="18"/>
                <w:szCs w:val="18"/>
              </w:rPr>
              <w:t xml:space="preserve">zum ausgegebenen Dateinamen hinzufügen </w:t>
            </w:r>
          </w:p>
        </w:tc>
        <w:tc>
          <w:tcPr>
            <w:tcW w:w="1458" w:type="dxa"/>
          </w:tcPr>
          <w:p w14:paraId="52BB8D55" w14:textId="0026223B" w:rsidR="00A948F6" w:rsidRPr="00A948F6" w:rsidRDefault="00A948F6" w:rsidP="00A948F6">
            <w:pPr>
              <w:rPr>
                <w:rFonts w:cs="Corbel"/>
                <w:color w:val="000000"/>
                <w:sz w:val="18"/>
                <w:szCs w:val="18"/>
              </w:rPr>
            </w:pPr>
            <w:r w:rsidRPr="00A948F6">
              <w:rPr>
                <w:rFonts w:cs="Corbel"/>
                <w:color w:val="000000"/>
                <w:sz w:val="18"/>
                <w:szCs w:val="18"/>
              </w:rPr>
              <w:t xml:space="preserve">Kein Wert erwartet </w:t>
            </w:r>
          </w:p>
        </w:tc>
        <w:tc>
          <w:tcPr>
            <w:tcW w:w="1648" w:type="dxa"/>
          </w:tcPr>
          <w:p w14:paraId="0029DD0F" w14:textId="0AD9C8B2" w:rsidR="00A948F6" w:rsidRPr="00A948F6" w:rsidRDefault="00A948F6" w:rsidP="00A948F6">
            <w:pPr>
              <w:pStyle w:val="Default"/>
              <w:rPr>
                <w:sz w:val="18"/>
                <w:szCs w:val="18"/>
              </w:rPr>
            </w:pPr>
            <w:r w:rsidRPr="00A948F6">
              <w:rPr>
                <w:sz w:val="18"/>
                <w:szCs w:val="18"/>
              </w:rPr>
              <w:t xml:space="preserve">- </w:t>
            </w:r>
          </w:p>
        </w:tc>
      </w:tr>
      <w:tr w:rsidR="00A948F6" w:rsidRPr="00A948F6" w14:paraId="2E0D5D41" w14:textId="77777777" w:rsidTr="0080706C">
        <w:tc>
          <w:tcPr>
            <w:tcW w:w="1814" w:type="dxa"/>
          </w:tcPr>
          <w:p w14:paraId="5F750BF5" w14:textId="0FDFCD75" w:rsidR="00A948F6" w:rsidRPr="00A948F6" w:rsidRDefault="00A948F6" w:rsidP="00A948F6">
            <w:pPr>
              <w:pStyle w:val="Default"/>
              <w:rPr>
                <w:sz w:val="18"/>
                <w:szCs w:val="18"/>
              </w:rPr>
            </w:pPr>
            <w:r w:rsidRPr="00A948F6">
              <w:rPr>
                <w:sz w:val="18"/>
                <w:szCs w:val="18"/>
              </w:rPr>
              <w:t xml:space="preserve">--name_add_p </w:t>
            </w:r>
          </w:p>
        </w:tc>
        <w:tc>
          <w:tcPr>
            <w:tcW w:w="1009" w:type="dxa"/>
          </w:tcPr>
          <w:p w14:paraId="28589697" w14:textId="17D9C850" w:rsidR="00A948F6" w:rsidRPr="00A948F6" w:rsidRDefault="00A948F6" w:rsidP="00A948F6">
            <w:pPr>
              <w:pStyle w:val="Default"/>
              <w:rPr>
                <w:sz w:val="18"/>
                <w:szCs w:val="18"/>
              </w:rPr>
            </w:pPr>
            <w:r w:rsidRPr="00A948F6">
              <w:rPr>
                <w:sz w:val="18"/>
                <w:szCs w:val="18"/>
              </w:rPr>
              <w:t xml:space="preserve">- </w:t>
            </w:r>
          </w:p>
        </w:tc>
        <w:tc>
          <w:tcPr>
            <w:tcW w:w="3380" w:type="dxa"/>
          </w:tcPr>
          <w:p w14:paraId="6995D780" w14:textId="279784DC" w:rsidR="00A948F6" w:rsidRPr="00A948F6" w:rsidRDefault="00A948F6" w:rsidP="00A948F6">
            <w:pPr>
              <w:rPr>
                <w:rFonts w:cs="Corbel"/>
                <w:color w:val="000000"/>
                <w:sz w:val="18"/>
                <w:szCs w:val="18"/>
              </w:rPr>
            </w:pPr>
            <w:r w:rsidRPr="00A948F6">
              <w:rPr>
                <w:rFonts w:cs="Corbel"/>
                <w:color w:val="000000"/>
                <w:sz w:val="18"/>
                <w:szCs w:val="18"/>
              </w:rPr>
              <w:t xml:space="preserve">Prozentsatz der </w:t>
            </w:r>
            <w:proofErr w:type="spellStart"/>
            <w:ins w:id="1045" w:author="rolf" w:date="2020-08-28T21:17:00Z">
              <w:r w:rsidR="0071467F" w:rsidRPr="00A948F6">
                <w:rPr>
                  <w:rFonts w:cs="Corbel"/>
                  <w:color w:val="000000"/>
                  <w:sz w:val="18"/>
                  <w:szCs w:val="18"/>
                </w:rPr>
                <w:t>ges</w:t>
              </w:r>
              <w:r w:rsidR="0071467F">
                <w:rPr>
                  <w:rFonts w:cs="Corbel"/>
                  <w:color w:val="000000"/>
                  <w:sz w:val="18"/>
                  <w:szCs w:val="18"/>
                </w:rPr>
                <w:t>tackten</w:t>
              </w:r>
              <w:proofErr w:type="spellEnd"/>
              <w:r w:rsidR="0071467F" w:rsidRPr="00A948F6">
                <w:rPr>
                  <w:rFonts w:cs="Corbel"/>
                  <w:color w:val="000000"/>
                  <w:sz w:val="18"/>
                  <w:szCs w:val="18"/>
                </w:rPr>
                <w:t xml:space="preserve"> </w:t>
              </w:r>
              <w:r w:rsidR="0071467F">
                <w:rPr>
                  <w:rFonts w:cs="Corbel"/>
                  <w:color w:val="000000"/>
                  <w:sz w:val="18"/>
                  <w:szCs w:val="18"/>
                </w:rPr>
                <w:t>Bilder</w:t>
              </w:r>
              <w:r w:rsidR="0071467F" w:rsidRPr="00A948F6">
                <w:rPr>
                  <w:rFonts w:cs="Corbel"/>
                  <w:color w:val="000000"/>
                  <w:sz w:val="18"/>
                  <w:szCs w:val="18"/>
                </w:rPr>
                <w:t xml:space="preserve"> </w:t>
              </w:r>
            </w:ins>
            <w:del w:id="1046" w:author="rolf" w:date="2020-08-28T21:17:00Z">
              <w:r w:rsidRPr="00A948F6" w:rsidDel="0071467F">
                <w:rPr>
                  <w:rFonts w:cs="Corbel"/>
                  <w:color w:val="000000"/>
                  <w:sz w:val="18"/>
                  <w:szCs w:val="18"/>
                </w:rPr>
                <w:delText xml:space="preserve">gestapelten Frames </w:delText>
              </w:r>
            </w:del>
            <w:r w:rsidRPr="00A948F6">
              <w:rPr>
                <w:rFonts w:cs="Corbel"/>
                <w:color w:val="000000"/>
                <w:sz w:val="18"/>
                <w:szCs w:val="18"/>
              </w:rPr>
              <w:t>zum Ausgabedateinamen hinzufügen</w:t>
            </w:r>
            <w:r w:rsidR="009C6942">
              <w:rPr>
                <w:rFonts w:cs="Corbel"/>
                <w:color w:val="000000"/>
                <w:sz w:val="18"/>
                <w:szCs w:val="18"/>
              </w:rPr>
              <w:t xml:space="preserve"> </w:t>
            </w:r>
          </w:p>
        </w:tc>
        <w:tc>
          <w:tcPr>
            <w:tcW w:w="1458" w:type="dxa"/>
          </w:tcPr>
          <w:p w14:paraId="34792FA1" w14:textId="75B65DCD" w:rsidR="00A948F6" w:rsidRPr="00A948F6" w:rsidRDefault="009C6942" w:rsidP="00A948F6">
            <w:pPr>
              <w:rPr>
                <w:rFonts w:cs="Corbel"/>
                <w:color w:val="000000"/>
                <w:sz w:val="18"/>
                <w:szCs w:val="18"/>
              </w:rPr>
            </w:pPr>
            <w:r w:rsidRPr="009C6942">
              <w:rPr>
                <w:rFonts w:cs="Corbel"/>
                <w:color w:val="000000"/>
                <w:sz w:val="18"/>
                <w:szCs w:val="18"/>
              </w:rPr>
              <w:t xml:space="preserve">Kein Wert erwartet </w:t>
            </w:r>
          </w:p>
        </w:tc>
        <w:tc>
          <w:tcPr>
            <w:tcW w:w="1648" w:type="dxa"/>
          </w:tcPr>
          <w:p w14:paraId="2824FD12" w14:textId="249BB0D1" w:rsidR="00A948F6" w:rsidRPr="00A948F6" w:rsidRDefault="00A948F6" w:rsidP="00A948F6">
            <w:pPr>
              <w:pStyle w:val="Default"/>
              <w:rPr>
                <w:sz w:val="18"/>
                <w:szCs w:val="18"/>
              </w:rPr>
            </w:pPr>
            <w:r w:rsidRPr="00A948F6">
              <w:rPr>
                <w:sz w:val="18"/>
                <w:szCs w:val="18"/>
              </w:rPr>
              <w:t xml:space="preserve">- </w:t>
            </w:r>
          </w:p>
        </w:tc>
      </w:tr>
      <w:tr w:rsidR="00A948F6" w:rsidRPr="00A948F6" w14:paraId="448E2536" w14:textId="77777777" w:rsidTr="0080706C">
        <w:tc>
          <w:tcPr>
            <w:tcW w:w="1814" w:type="dxa"/>
          </w:tcPr>
          <w:p w14:paraId="11CD9CFC" w14:textId="03DB19D2" w:rsidR="00A948F6" w:rsidRPr="00A948F6" w:rsidRDefault="00A948F6" w:rsidP="00A948F6">
            <w:pPr>
              <w:pStyle w:val="Default"/>
              <w:rPr>
                <w:sz w:val="18"/>
                <w:szCs w:val="18"/>
              </w:rPr>
            </w:pPr>
            <w:r w:rsidRPr="00A948F6">
              <w:rPr>
                <w:sz w:val="18"/>
                <w:szCs w:val="18"/>
              </w:rPr>
              <w:t xml:space="preserve">--name_add_apb </w:t>
            </w:r>
          </w:p>
        </w:tc>
        <w:tc>
          <w:tcPr>
            <w:tcW w:w="1009" w:type="dxa"/>
          </w:tcPr>
          <w:p w14:paraId="180C3C20" w14:textId="077A433E" w:rsidR="00A948F6" w:rsidRPr="00A948F6" w:rsidRDefault="00A948F6" w:rsidP="00A948F6">
            <w:pPr>
              <w:pStyle w:val="Default"/>
              <w:rPr>
                <w:sz w:val="18"/>
                <w:szCs w:val="18"/>
              </w:rPr>
            </w:pPr>
            <w:r w:rsidRPr="00A948F6">
              <w:rPr>
                <w:sz w:val="18"/>
                <w:szCs w:val="18"/>
              </w:rPr>
              <w:t xml:space="preserve">- </w:t>
            </w:r>
          </w:p>
        </w:tc>
        <w:tc>
          <w:tcPr>
            <w:tcW w:w="3380" w:type="dxa"/>
          </w:tcPr>
          <w:p w14:paraId="286B6387" w14:textId="3000AC6C" w:rsidR="00A948F6" w:rsidRPr="00A948F6" w:rsidRDefault="009C6942" w:rsidP="006E0475">
            <w:pPr>
              <w:rPr>
                <w:rFonts w:cs="Corbel"/>
                <w:color w:val="000000"/>
                <w:sz w:val="18"/>
                <w:szCs w:val="18"/>
              </w:rPr>
            </w:pPr>
            <w:r w:rsidRPr="009C6942">
              <w:rPr>
                <w:rFonts w:cs="Corbel"/>
                <w:color w:val="000000"/>
                <w:sz w:val="18"/>
                <w:szCs w:val="18"/>
              </w:rPr>
              <w:t xml:space="preserve">Größe </w:t>
            </w:r>
            <w:del w:id="1047" w:author="rolf" w:date="2020-08-28T21:17:00Z">
              <w:r w:rsidRPr="009C6942" w:rsidDel="00CF336D">
                <w:rPr>
                  <w:rFonts w:cs="Corbel"/>
                  <w:color w:val="000000"/>
                  <w:sz w:val="18"/>
                  <w:szCs w:val="18"/>
                </w:rPr>
                <w:delText xml:space="preserve">des </w:delText>
              </w:r>
            </w:del>
            <w:ins w:id="1048" w:author="rolf" w:date="2020-08-28T21:17:00Z">
              <w:r w:rsidR="00CF336D" w:rsidRPr="009C6942">
                <w:rPr>
                  <w:rFonts w:cs="Corbel"/>
                  <w:color w:val="000000"/>
                  <w:sz w:val="18"/>
                  <w:szCs w:val="18"/>
                </w:rPr>
                <w:t>de</w:t>
              </w:r>
              <w:r w:rsidR="00CF336D">
                <w:rPr>
                  <w:rFonts w:cs="Corbel"/>
                  <w:color w:val="000000"/>
                  <w:sz w:val="18"/>
                  <w:szCs w:val="18"/>
                </w:rPr>
                <w:t>r</w:t>
              </w:r>
              <w:r w:rsidR="00CF336D" w:rsidRPr="009C6942">
                <w:rPr>
                  <w:rFonts w:cs="Corbel"/>
                  <w:color w:val="000000"/>
                  <w:sz w:val="18"/>
                  <w:szCs w:val="18"/>
                </w:rPr>
                <w:t xml:space="preserve"> </w:t>
              </w:r>
            </w:ins>
            <w:del w:id="1049" w:author="rolf" w:date="2020-08-28T21:18:00Z">
              <w:r w:rsidRPr="009C6942" w:rsidDel="00CF336D">
                <w:rPr>
                  <w:rFonts w:cs="Corbel"/>
                  <w:color w:val="000000"/>
                  <w:sz w:val="18"/>
                  <w:szCs w:val="18"/>
                </w:rPr>
                <w:delText xml:space="preserve">Ausrichtungspunktfeldes </w:delText>
              </w:r>
            </w:del>
            <w:ins w:id="1050" w:author="rolf" w:date="2020-08-28T21:18:00Z">
              <w:r w:rsidR="00CF336D">
                <w:rPr>
                  <w:rFonts w:cs="Corbel"/>
                  <w:color w:val="000000"/>
                  <w:sz w:val="18"/>
                  <w:szCs w:val="18"/>
                </w:rPr>
                <w:t>Ankerpunktfelder</w:t>
              </w:r>
              <w:r w:rsidR="00CF336D" w:rsidRPr="009C6942">
                <w:rPr>
                  <w:rFonts w:cs="Corbel"/>
                  <w:color w:val="000000"/>
                  <w:sz w:val="18"/>
                  <w:szCs w:val="18"/>
                </w:rPr>
                <w:t xml:space="preserve"> </w:t>
              </w:r>
            </w:ins>
            <w:r w:rsidRPr="009C6942">
              <w:rPr>
                <w:rFonts w:cs="Corbel"/>
                <w:color w:val="000000"/>
                <w:sz w:val="18"/>
                <w:szCs w:val="18"/>
              </w:rPr>
              <w:t xml:space="preserve">(Pixel) zum Ausgabedateinamen hinzufügen </w:t>
            </w:r>
          </w:p>
        </w:tc>
        <w:tc>
          <w:tcPr>
            <w:tcW w:w="1458" w:type="dxa"/>
          </w:tcPr>
          <w:p w14:paraId="3AD60BF5" w14:textId="1DA921F2" w:rsidR="00A948F6" w:rsidRPr="00A948F6" w:rsidRDefault="009C6942" w:rsidP="00A948F6">
            <w:pPr>
              <w:rPr>
                <w:rFonts w:cs="Corbel"/>
                <w:color w:val="000000"/>
                <w:sz w:val="18"/>
                <w:szCs w:val="18"/>
              </w:rPr>
            </w:pPr>
            <w:r w:rsidRPr="009C6942">
              <w:rPr>
                <w:rFonts w:cs="Corbel"/>
                <w:color w:val="000000"/>
                <w:sz w:val="18"/>
                <w:szCs w:val="18"/>
              </w:rPr>
              <w:t xml:space="preserve">Kein Wert erwartet </w:t>
            </w:r>
          </w:p>
        </w:tc>
        <w:tc>
          <w:tcPr>
            <w:tcW w:w="1648" w:type="dxa"/>
          </w:tcPr>
          <w:p w14:paraId="40958EA5" w14:textId="7C8BF644" w:rsidR="00A948F6" w:rsidRPr="00A948F6" w:rsidRDefault="00A948F6" w:rsidP="00A948F6">
            <w:pPr>
              <w:pStyle w:val="Default"/>
              <w:rPr>
                <w:sz w:val="18"/>
                <w:szCs w:val="18"/>
              </w:rPr>
            </w:pPr>
            <w:r w:rsidRPr="00A948F6">
              <w:rPr>
                <w:sz w:val="18"/>
                <w:szCs w:val="18"/>
              </w:rPr>
              <w:t xml:space="preserve">- </w:t>
            </w:r>
          </w:p>
        </w:tc>
      </w:tr>
      <w:tr w:rsidR="009C6942" w:rsidRPr="00A948F6" w14:paraId="0C53E753" w14:textId="77777777" w:rsidTr="0080706C">
        <w:tc>
          <w:tcPr>
            <w:tcW w:w="1814" w:type="dxa"/>
          </w:tcPr>
          <w:p w14:paraId="3D63215B" w14:textId="27E59C28" w:rsidR="009C6942" w:rsidRPr="00A948F6" w:rsidRDefault="009C6942" w:rsidP="009C6942">
            <w:pPr>
              <w:pStyle w:val="Default"/>
              <w:rPr>
                <w:sz w:val="18"/>
                <w:szCs w:val="18"/>
              </w:rPr>
            </w:pPr>
            <w:r w:rsidRPr="009C6942">
              <w:rPr>
                <w:sz w:val="18"/>
                <w:szCs w:val="18"/>
              </w:rPr>
              <w:t xml:space="preserve">--name_add_apn </w:t>
            </w:r>
          </w:p>
        </w:tc>
        <w:tc>
          <w:tcPr>
            <w:tcW w:w="1009" w:type="dxa"/>
          </w:tcPr>
          <w:p w14:paraId="1F0373FB" w14:textId="2EA464FA" w:rsidR="009C6942" w:rsidRPr="00A948F6" w:rsidRDefault="009C6942" w:rsidP="009C6942">
            <w:pPr>
              <w:pStyle w:val="Default"/>
              <w:rPr>
                <w:sz w:val="18"/>
                <w:szCs w:val="18"/>
              </w:rPr>
            </w:pPr>
            <w:r w:rsidRPr="009C6942">
              <w:rPr>
                <w:sz w:val="18"/>
                <w:szCs w:val="18"/>
              </w:rPr>
              <w:t xml:space="preserve">- </w:t>
            </w:r>
          </w:p>
        </w:tc>
        <w:tc>
          <w:tcPr>
            <w:tcW w:w="3380" w:type="dxa"/>
          </w:tcPr>
          <w:p w14:paraId="62852871" w14:textId="5257FD19" w:rsidR="009C6942" w:rsidRPr="00A948F6" w:rsidRDefault="009C6942" w:rsidP="006E0475">
            <w:pPr>
              <w:rPr>
                <w:rFonts w:cs="Corbel"/>
                <w:color w:val="000000"/>
                <w:sz w:val="18"/>
                <w:szCs w:val="18"/>
              </w:rPr>
            </w:pPr>
            <w:r w:rsidRPr="009C6942">
              <w:rPr>
                <w:rFonts w:cs="Corbel"/>
                <w:color w:val="000000"/>
                <w:sz w:val="18"/>
                <w:szCs w:val="18"/>
              </w:rPr>
              <w:t xml:space="preserve">Anzahl </w:t>
            </w:r>
            <w:del w:id="1051" w:author="rolf" w:date="2020-08-28T21:18:00Z">
              <w:r w:rsidRPr="009C6942" w:rsidDel="00CF336D">
                <w:rPr>
                  <w:rFonts w:cs="Corbel"/>
                  <w:color w:val="000000"/>
                  <w:sz w:val="18"/>
                  <w:szCs w:val="18"/>
                </w:rPr>
                <w:delText>von Ausrichtungspunkten</w:delText>
              </w:r>
            </w:del>
            <w:ins w:id="1052" w:author="rolf" w:date="2020-08-28T21:18:00Z">
              <w:r w:rsidR="00CF336D">
                <w:rPr>
                  <w:rFonts w:cs="Corbel"/>
                  <w:color w:val="000000"/>
                  <w:sz w:val="18"/>
                  <w:szCs w:val="18"/>
                </w:rPr>
                <w:t>der Ankerpunkte</w:t>
              </w:r>
            </w:ins>
            <w:r w:rsidRPr="009C6942">
              <w:rPr>
                <w:rFonts w:cs="Corbel"/>
                <w:color w:val="000000"/>
                <w:sz w:val="18"/>
                <w:szCs w:val="18"/>
              </w:rPr>
              <w:t xml:space="preserve"> zum Ausgabedateinamen hinzufügen </w:t>
            </w:r>
          </w:p>
        </w:tc>
        <w:tc>
          <w:tcPr>
            <w:tcW w:w="1458" w:type="dxa"/>
          </w:tcPr>
          <w:p w14:paraId="296D6319" w14:textId="1EB9A379" w:rsidR="009C6942" w:rsidRPr="009C6942" w:rsidRDefault="009C6942" w:rsidP="009C6942">
            <w:pPr>
              <w:rPr>
                <w:rFonts w:cs="Corbel"/>
                <w:color w:val="000000"/>
                <w:sz w:val="18"/>
                <w:szCs w:val="18"/>
              </w:rPr>
            </w:pPr>
            <w:r w:rsidRPr="009C6942">
              <w:rPr>
                <w:rFonts w:cs="Corbel"/>
                <w:color w:val="000000"/>
                <w:sz w:val="18"/>
                <w:szCs w:val="18"/>
              </w:rPr>
              <w:t xml:space="preserve">Kein Wert erwartet </w:t>
            </w:r>
          </w:p>
        </w:tc>
        <w:tc>
          <w:tcPr>
            <w:tcW w:w="1647" w:type="dxa"/>
          </w:tcPr>
          <w:p w14:paraId="647F8D12" w14:textId="6F33C4A5" w:rsidR="009C6942" w:rsidRPr="00A948F6" w:rsidRDefault="009C6942" w:rsidP="009C6942">
            <w:pPr>
              <w:pStyle w:val="Default"/>
              <w:rPr>
                <w:sz w:val="18"/>
                <w:szCs w:val="18"/>
              </w:rPr>
            </w:pPr>
            <w:r w:rsidRPr="009C6942">
              <w:rPr>
                <w:sz w:val="18"/>
                <w:szCs w:val="18"/>
              </w:rPr>
              <w:t xml:space="preserve">- </w:t>
            </w:r>
          </w:p>
        </w:tc>
      </w:tr>
    </w:tbl>
    <w:p w14:paraId="6E276F3B" w14:textId="2EB836DE" w:rsidR="009C6942" w:rsidRDefault="009C6942" w:rsidP="00A77356">
      <w:pPr>
        <w:pStyle w:val="Default"/>
        <w:rPr>
          <w:sz w:val="16"/>
          <w:szCs w:val="16"/>
        </w:rPr>
      </w:pPr>
    </w:p>
    <w:p w14:paraId="6C1DB54B" w14:textId="4AC0E57F" w:rsidR="0080706C" w:rsidRDefault="0080706C" w:rsidP="00A77356">
      <w:pPr>
        <w:pStyle w:val="Default"/>
        <w:rPr>
          <w:sz w:val="16"/>
          <w:szCs w:val="16"/>
        </w:rPr>
      </w:pPr>
    </w:p>
    <w:p w14:paraId="65311EAA" w14:textId="77777777" w:rsidR="0080706C" w:rsidRPr="00A453AB" w:rsidRDefault="0080706C" w:rsidP="00A77356">
      <w:pPr>
        <w:pStyle w:val="Default"/>
        <w:rPr>
          <w:sz w:val="16"/>
          <w:szCs w:val="16"/>
        </w:rPr>
      </w:pPr>
    </w:p>
    <w:tbl>
      <w:tblPr>
        <w:tblStyle w:val="Tabellenraster"/>
        <w:tblW w:w="9309" w:type="dxa"/>
        <w:tblLook w:val="04A0" w:firstRow="1" w:lastRow="0" w:firstColumn="1" w:lastColumn="0" w:noHBand="0" w:noVBand="1"/>
      </w:tblPr>
      <w:tblGrid>
        <w:gridCol w:w="1740"/>
        <w:gridCol w:w="1213"/>
        <w:gridCol w:w="2997"/>
        <w:gridCol w:w="1712"/>
        <w:gridCol w:w="1647"/>
        <w:tblGridChange w:id="1053">
          <w:tblGrid>
            <w:gridCol w:w="1814"/>
            <w:gridCol w:w="1038"/>
            <w:gridCol w:w="3358"/>
            <w:gridCol w:w="1452"/>
            <w:gridCol w:w="1647"/>
          </w:tblGrid>
        </w:tblGridChange>
      </w:tblGrid>
      <w:tr w:rsidR="00A9143E" w14:paraId="07DC5897" w14:textId="77777777" w:rsidTr="00A453AB">
        <w:tc>
          <w:tcPr>
            <w:tcW w:w="9309" w:type="dxa"/>
            <w:gridSpan w:val="5"/>
          </w:tcPr>
          <w:p w14:paraId="1580C398" w14:textId="78B064C6" w:rsidR="00A9143E" w:rsidRPr="00A9143E" w:rsidRDefault="00A9143E" w:rsidP="006E0475">
            <w:pPr>
              <w:rPr>
                <w:rFonts w:cs="Corbel"/>
                <w:color w:val="000000"/>
                <w:szCs w:val="22"/>
              </w:rPr>
            </w:pPr>
            <w:del w:id="1054" w:author="rolf" w:date="2020-08-28T21:30:00Z">
              <w:r w:rsidRPr="00A9143E" w:rsidDel="00D31D32">
                <w:rPr>
                  <w:rFonts w:cs="Corbel"/>
                  <w:color w:val="000000"/>
                  <w:szCs w:val="22"/>
                </w:rPr>
                <w:lastRenderedPageBreak/>
                <w:delText xml:space="preserve">Rahmenbezogene </w:delText>
              </w:r>
            </w:del>
            <w:ins w:id="1055" w:author="rolf" w:date="2020-08-28T21:30:00Z">
              <w:r w:rsidR="00D31D32">
                <w:rPr>
                  <w:rFonts w:cs="Corbel"/>
                  <w:color w:val="000000"/>
                  <w:szCs w:val="22"/>
                </w:rPr>
                <w:t>Bild-</w:t>
              </w:r>
            </w:ins>
            <w:r w:rsidRPr="00A9143E">
              <w:rPr>
                <w:rFonts w:cs="Corbel"/>
                <w:color w:val="000000"/>
                <w:szCs w:val="22"/>
              </w:rPr>
              <w:t xml:space="preserve">Parameter </w:t>
            </w:r>
          </w:p>
        </w:tc>
      </w:tr>
      <w:tr w:rsidR="00A9143E" w:rsidRPr="00A948F6" w14:paraId="67E31EA8" w14:textId="77777777" w:rsidTr="00CF336D">
        <w:tblPrEx>
          <w:tblW w:w="9309" w:type="dxa"/>
          <w:tblPrExChange w:id="1056" w:author="rolf" w:date="2020-08-28T21:19:00Z">
            <w:tblPrEx>
              <w:tblW w:w="9309" w:type="dxa"/>
            </w:tblPrEx>
          </w:tblPrExChange>
        </w:tblPrEx>
        <w:tc>
          <w:tcPr>
            <w:tcW w:w="1814" w:type="dxa"/>
            <w:tcPrChange w:id="1057" w:author="rolf" w:date="2020-08-28T21:19:00Z">
              <w:tcPr>
                <w:tcW w:w="1814" w:type="dxa"/>
              </w:tcPr>
            </w:tcPrChange>
          </w:tcPr>
          <w:p w14:paraId="034112DC" w14:textId="04A26242" w:rsidR="00A9143E" w:rsidRPr="009C6942" w:rsidRDefault="00A9143E" w:rsidP="00A9143E">
            <w:pPr>
              <w:pStyle w:val="Default"/>
              <w:ind w:right="-256"/>
              <w:rPr>
                <w:sz w:val="18"/>
                <w:szCs w:val="18"/>
              </w:rPr>
            </w:pPr>
            <w:r>
              <w:rPr>
                <w:szCs w:val="22"/>
              </w:rPr>
              <w:t xml:space="preserve">Name </w:t>
            </w:r>
          </w:p>
        </w:tc>
        <w:tc>
          <w:tcPr>
            <w:tcW w:w="1038" w:type="dxa"/>
            <w:tcPrChange w:id="1058" w:author="rolf" w:date="2020-08-28T21:19:00Z">
              <w:tcPr>
                <w:tcW w:w="1038" w:type="dxa"/>
              </w:tcPr>
            </w:tcPrChange>
          </w:tcPr>
          <w:p w14:paraId="727D3BEA" w14:textId="3A7BDC83" w:rsidR="00A9143E" w:rsidRPr="009C6942" w:rsidRDefault="00A9143E" w:rsidP="00A9143E">
            <w:pPr>
              <w:pStyle w:val="Default"/>
              <w:rPr>
                <w:sz w:val="18"/>
                <w:szCs w:val="18"/>
              </w:rPr>
            </w:pPr>
            <w:del w:id="1059" w:author="rolf" w:date="2020-08-28T21:32:00Z">
              <w:r w:rsidDel="00D31D32">
                <w:rPr>
                  <w:szCs w:val="22"/>
                </w:rPr>
                <w:delText xml:space="preserve">Shortcut </w:delText>
              </w:r>
            </w:del>
            <w:ins w:id="1060" w:author="rolf" w:date="2020-08-28T21:32:00Z">
              <w:r w:rsidR="00D31D32">
                <w:rPr>
                  <w:szCs w:val="22"/>
                </w:rPr>
                <w:t>Abkürzung</w:t>
              </w:r>
            </w:ins>
          </w:p>
        </w:tc>
        <w:tc>
          <w:tcPr>
            <w:tcW w:w="3068" w:type="dxa"/>
            <w:tcPrChange w:id="1061" w:author="rolf" w:date="2020-08-28T21:19:00Z">
              <w:tcPr>
                <w:tcW w:w="3358" w:type="dxa"/>
              </w:tcPr>
            </w:tcPrChange>
          </w:tcPr>
          <w:p w14:paraId="4970707A" w14:textId="716D971C" w:rsidR="00A9143E" w:rsidRPr="009C6942" w:rsidRDefault="00A9143E" w:rsidP="00A9143E">
            <w:pPr>
              <w:rPr>
                <w:rFonts w:cs="Corbel"/>
                <w:color w:val="000000"/>
                <w:sz w:val="18"/>
                <w:szCs w:val="18"/>
              </w:rPr>
            </w:pPr>
            <w:r w:rsidRPr="00EB02FE">
              <w:rPr>
                <w:rFonts w:cs="Corbel"/>
                <w:color w:val="000000"/>
                <w:szCs w:val="22"/>
              </w:rPr>
              <w:t>Beschreibung</w:t>
            </w:r>
            <w:r>
              <w:rPr>
                <w:szCs w:val="22"/>
              </w:rPr>
              <w:t xml:space="preserve"> </w:t>
            </w:r>
          </w:p>
        </w:tc>
        <w:tc>
          <w:tcPr>
            <w:tcW w:w="1742" w:type="dxa"/>
            <w:tcPrChange w:id="1062" w:author="rolf" w:date="2020-08-28T21:19:00Z">
              <w:tcPr>
                <w:tcW w:w="1452" w:type="dxa"/>
              </w:tcPr>
            </w:tcPrChange>
          </w:tcPr>
          <w:p w14:paraId="7997DB72" w14:textId="144B0AC1" w:rsidR="00A9143E" w:rsidRPr="009C6942" w:rsidRDefault="00A9143E" w:rsidP="00A9143E">
            <w:pPr>
              <w:rPr>
                <w:rFonts w:cs="Corbel"/>
                <w:color w:val="000000"/>
                <w:sz w:val="18"/>
                <w:szCs w:val="18"/>
              </w:rPr>
            </w:pPr>
            <w:r w:rsidRPr="00EB02FE">
              <w:rPr>
                <w:rFonts w:cs="Corbel"/>
                <w:color w:val="000000"/>
                <w:szCs w:val="22"/>
              </w:rPr>
              <w:t>Wert</w:t>
            </w:r>
            <w:r>
              <w:rPr>
                <w:szCs w:val="22"/>
              </w:rPr>
              <w:t xml:space="preserve"> </w:t>
            </w:r>
          </w:p>
        </w:tc>
        <w:tc>
          <w:tcPr>
            <w:tcW w:w="1647" w:type="dxa"/>
            <w:tcPrChange w:id="1063" w:author="rolf" w:date="2020-08-28T21:19:00Z">
              <w:tcPr>
                <w:tcW w:w="1647" w:type="dxa"/>
              </w:tcPr>
            </w:tcPrChange>
          </w:tcPr>
          <w:p w14:paraId="51CAB087" w14:textId="1DE85213" w:rsidR="00A9143E" w:rsidRPr="009C6942" w:rsidRDefault="00A9143E" w:rsidP="00A9143E">
            <w:pPr>
              <w:pStyle w:val="Default"/>
              <w:rPr>
                <w:sz w:val="18"/>
                <w:szCs w:val="18"/>
              </w:rPr>
            </w:pPr>
            <w:r w:rsidRPr="00EB02FE">
              <w:rPr>
                <w:szCs w:val="22"/>
              </w:rPr>
              <w:t xml:space="preserve">Standardmäßig </w:t>
            </w:r>
          </w:p>
        </w:tc>
      </w:tr>
      <w:tr w:rsidR="00A9143E" w:rsidRPr="00CF336D" w14:paraId="0D0363DB" w14:textId="77777777" w:rsidTr="00CF336D">
        <w:tblPrEx>
          <w:tblW w:w="9309" w:type="dxa"/>
          <w:tblPrExChange w:id="1064" w:author="rolf" w:date="2020-08-28T21:19:00Z">
            <w:tblPrEx>
              <w:tblW w:w="9309" w:type="dxa"/>
            </w:tblPrEx>
          </w:tblPrExChange>
        </w:tblPrEx>
        <w:tc>
          <w:tcPr>
            <w:tcW w:w="1814" w:type="dxa"/>
            <w:tcPrChange w:id="1065" w:author="rolf" w:date="2020-08-28T21:19:00Z">
              <w:tcPr>
                <w:tcW w:w="1814" w:type="dxa"/>
              </w:tcPr>
            </w:tcPrChange>
          </w:tcPr>
          <w:p w14:paraId="478D6272" w14:textId="42055FD0" w:rsidR="00A9143E" w:rsidRPr="00A9143E" w:rsidRDefault="00A9143E" w:rsidP="00A9143E">
            <w:pPr>
              <w:pStyle w:val="Default"/>
              <w:rPr>
                <w:sz w:val="18"/>
                <w:szCs w:val="18"/>
              </w:rPr>
            </w:pPr>
            <w:r w:rsidRPr="00A9143E">
              <w:rPr>
                <w:sz w:val="18"/>
                <w:szCs w:val="18"/>
              </w:rPr>
              <w:t xml:space="preserve">--debayering </w:t>
            </w:r>
          </w:p>
        </w:tc>
        <w:tc>
          <w:tcPr>
            <w:tcW w:w="1038" w:type="dxa"/>
            <w:tcPrChange w:id="1066" w:author="rolf" w:date="2020-08-28T21:19:00Z">
              <w:tcPr>
                <w:tcW w:w="1038" w:type="dxa"/>
              </w:tcPr>
            </w:tcPrChange>
          </w:tcPr>
          <w:p w14:paraId="160694A5" w14:textId="6339955D" w:rsidR="00A9143E" w:rsidRPr="009C6942" w:rsidRDefault="00A9143E" w:rsidP="00A9143E">
            <w:pPr>
              <w:pStyle w:val="Default"/>
              <w:rPr>
                <w:sz w:val="18"/>
                <w:szCs w:val="18"/>
              </w:rPr>
            </w:pPr>
            <w:r w:rsidRPr="00A9143E">
              <w:rPr>
                <w:sz w:val="18"/>
                <w:szCs w:val="18"/>
              </w:rPr>
              <w:t xml:space="preserve">- </w:t>
            </w:r>
          </w:p>
        </w:tc>
        <w:tc>
          <w:tcPr>
            <w:tcW w:w="3068" w:type="dxa"/>
            <w:tcPrChange w:id="1067" w:author="rolf" w:date="2020-08-28T21:19:00Z">
              <w:tcPr>
                <w:tcW w:w="3358" w:type="dxa"/>
              </w:tcPr>
            </w:tcPrChange>
          </w:tcPr>
          <w:p w14:paraId="158140A1" w14:textId="76810672" w:rsidR="00A9143E" w:rsidRPr="009C6942" w:rsidRDefault="00A9143E" w:rsidP="00A9143E">
            <w:pPr>
              <w:rPr>
                <w:rFonts w:cs="Corbel"/>
                <w:color w:val="000000"/>
                <w:sz w:val="18"/>
                <w:szCs w:val="18"/>
              </w:rPr>
            </w:pPr>
            <w:proofErr w:type="spellStart"/>
            <w:r w:rsidRPr="00A9143E">
              <w:rPr>
                <w:rFonts w:cs="Corbel"/>
                <w:color w:val="000000"/>
                <w:sz w:val="18"/>
                <w:szCs w:val="18"/>
              </w:rPr>
              <w:t>Debayering</w:t>
            </w:r>
            <w:proofErr w:type="spellEnd"/>
            <w:ins w:id="1068" w:author="rolf" w:date="2020-08-28T21:18:00Z">
              <w:r w:rsidR="00CF336D">
                <w:rPr>
                  <w:rFonts w:cs="Corbel"/>
                  <w:color w:val="000000"/>
                  <w:sz w:val="18"/>
                  <w:szCs w:val="18"/>
                </w:rPr>
                <w:t>-</w:t>
              </w:r>
            </w:ins>
            <w:ins w:id="1069" w:author="rolf" w:date="2020-08-28T21:19:00Z">
              <w:r w:rsidR="00CF336D">
                <w:rPr>
                  <w:rFonts w:cs="Corbel"/>
                  <w:color w:val="000000"/>
                  <w:sz w:val="18"/>
                  <w:szCs w:val="18"/>
                </w:rPr>
                <w:t>Option</w:t>
              </w:r>
            </w:ins>
            <w:del w:id="1070" w:author="rolf" w:date="2020-08-28T21:18:00Z">
              <w:r w:rsidRPr="00A9143E" w:rsidDel="00CF336D">
                <w:rPr>
                  <w:rFonts w:cs="Corbel"/>
                  <w:color w:val="000000"/>
                  <w:sz w:val="18"/>
                  <w:szCs w:val="18"/>
                </w:rPr>
                <w:delText xml:space="preserve"> option</w:delText>
              </w:r>
            </w:del>
            <w:r w:rsidRPr="00A9143E">
              <w:rPr>
                <w:rFonts w:cs="Corbel"/>
                <w:color w:val="000000"/>
                <w:sz w:val="18"/>
                <w:szCs w:val="18"/>
              </w:rPr>
              <w:t xml:space="preserve"> </w:t>
            </w:r>
          </w:p>
        </w:tc>
        <w:tc>
          <w:tcPr>
            <w:tcW w:w="1742" w:type="dxa"/>
            <w:tcPrChange w:id="1071" w:author="rolf" w:date="2020-08-28T21:19:00Z">
              <w:tcPr>
                <w:tcW w:w="1452" w:type="dxa"/>
              </w:tcPr>
            </w:tcPrChange>
          </w:tcPr>
          <w:p w14:paraId="3FA5CD96" w14:textId="77777777" w:rsidR="00CF336D" w:rsidRDefault="00A9143E" w:rsidP="00A9143E">
            <w:pPr>
              <w:rPr>
                <w:ins w:id="1072" w:author="rolf" w:date="2020-08-28T21:19:00Z"/>
                <w:rFonts w:cs="Corbel"/>
                <w:color w:val="000000"/>
                <w:sz w:val="18"/>
                <w:szCs w:val="18"/>
                <w:lang w:val="en-US"/>
              </w:rPr>
            </w:pPr>
            <w:del w:id="1073" w:author="rolf" w:date="2020-08-28T21:19:00Z">
              <w:r w:rsidRPr="0071467F" w:rsidDel="00CF336D">
                <w:rPr>
                  <w:rFonts w:cs="Corbel"/>
                  <w:color w:val="000000"/>
                  <w:sz w:val="18"/>
                  <w:szCs w:val="18"/>
                  <w:lang w:val="en-US"/>
                  <w:rPrChange w:id="1074" w:author="rolf" w:date="2020-08-28T21:08:00Z">
                    <w:rPr>
                      <w:rFonts w:cs="Corbel"/>
                      <w:color w:val="000000"/>
                      <w:sz w:val="18"/>
                      <w:szCs w:val="18"/>
                    </w:rPr>
                  </w:rPrChange>
                </w:rPr>
                <w:delText>One out of</w:delText>
              </w:r>
            </w:del>
            <w:proofErr w:type="spellStart"/>
            <w:ins w:id="1075" w:author="rolf" w:date="2020-08-28T21:19:00Z">
              <w:r w:rsidR="00CF336D">
                <w:rPr>
                  <w:rFonts w:cs="Corbel"/>
                  <w:color w:val="000000"/>
                  <w:sz w:val="18"/>
                  <w:szCs w:val="18"/>
                  <w:lang w:val="en-US"/>
                </w:rPr>
                <w:t>Auswahl</w:t>
              </w:r>
            </w:ins>
            <w:proofErr w:type="spellEnd"/>
            <w:r w:rsidRPr="0071467F">
              <w:rPr>
                <w:rFonts w:cs="Corbel"/>
                <w:color w:val="000000"/>
                <w:sz w:val="18"/>
                <w:szCs w:val="18"/>
                <w:lang w:val="en-US"/>
                <w:rPrChange w:id="1076" w:author="rolf" w:date="2020-08-28T21:08:00Z">
                  <w:rPr>
                    <w:rFonts w:cs="Corbel"/>
                    <w:color w:val="000000"/>
                    <w:sz w:val="18"/>
                    <w:szCs w:val="18"/>
                  </w:rPr>
                </w:rPrChange>
              </w:rPr>
              <w:t>:</w:t>
            </w:r>
          </w:p>
          <w:p w14:paraId="1A992D4B" w14:textId="5BA82E6A" w:rsidR="00A9143E" w:rsidRPr="0071467F" w:rsidRDefault="00A9143E" w:rsidP="006E0475">
            <w:pPr>
              <w:rPr>
                <w:rFonts w:cs="Corbel"/>
                <w:color w:val="000000"/>
                <w:sz w:val="18"/>
                <w:szCs w:val="18"/>
                <w:lang w:val="en-US"/>
                <w:rPrChange w:id="1077" w:author="rolf" w:date="2020-08-28T21:08:00Z">
                  <w:rPr>
                    <w:rFonts w:cs="Corbel"/>
                    <w:color w:val="000000"/>
                    <w:sz w:val="18"/>
                    <w:szCs w:val="18"/>
                  </w:rPr>
                </w:rPrChange>
              </w:rPr>
            </w:pPr>
            <w:del w:id="1078" w:author="rolf" w:date="2020-08-28T21:19:00Z">
              <w:r w:rsidRPr="0071467F" w:rsidDel="00CF336D">
                <w:rPr>
                  <w:rFonts w:cs="Corbel"/>
                  <w:color w:val="000000"/>
                  <w:sz w:val="18"/>
                  <w:szCs w:val="18"/>
                  <w:lang w:val="en-US"/>
                  <w:rPrChange w:id="1079" w:author="rolf" w:date="2020-08-28T21:08:00Z">
                    <w:rPr>
                      <w:rFonts w:cs="Corbel"/>
                      <w:color w:val="000000"/>
                      <w:sz w:val="18"/>
                      <w:szCs w:val="18"/>
                    </w:rPr>
                  </w:rPrChange>
                </w:rPr>
                <w:delText xml:space="preserve"> </w:delText>
              </w:r>
            </w:del>
            <w:r w:rsidRPr="0071467F">
              <w:rPr>
                <w:rFonts w:cs="Corbel"/>
                <w:color w:val="000000"/>
                <w:sz w:val="18"/>
                <w:szCs w:val="18"/>
                <w:lang w:val="en-US"/>
                <w:rPrChange w:id="1080" w:author="rolf" w:date="2020-08-28T21:08:00Z">
                  <w:rPr>
                    <w:rFonts w:cs="Corbel"/>
                    <w:color w:val="000000"/>
                    <w:sz w:val="18"/>
                    <w:szCs w:val="18"/>
                  </w:rPr>
                </w:rPrChange>
              </w:rPr>
              <w:t>Auto detect color Grayscale</w:t>
            </w:r>
            <w:ins w:id="1081" w:author="rolf" w:date="2020-08-28T21:19:00Z">
              <w:r w:rsidR="00CF336D">
                <w:rPr>
                  <w:rFonts w:cs="Corbel"/>
                  <w:color w:val="000000"/>
                  <w:sz w:val="18"/>
                  <w:szCs w:val="18"/>
                  <w:lang w:val="en-US"/>
                </w:rPr>
                <w:br/>
              </w:r>
            </w:ins>
            <w:del w:id="1082" w:author="rolf" w:date="2020-08-28T21:19:00Z">
              <w:r w:rsidRPr="0071467F" w:rsidDel="00CF336D">
                <w:rPr>
                  <w:rFonts w:cs="Corbel"/>
                  <w:color w:val="000000"/>
                  <w:sz w:val="18"/>
                  <w:szCs w:val="18"/>
                  <w:lang w:val="en-US"/>
                  <w:rPrChange w:id="1083" w:author="rolf" w:date="2020-08-28T21:08:00Z">
                    <w:rPr>
                      <w:rFonts w:cs="Corbel"/>
                      <w:color w:val="000000"/>
                      <w:sz w:val="18"/>
                      <w:szCs w:val="18"/>
                    </w:rPr>
                  </w:rPrChange>
                </w:rPr>
                <w:delText xml:space="preserve"> </w:delText>
              </w:r>
            </w:del>
            <w:r w:rsidRPr="0071467F">
              <w:rPr>
                <w:rFonts w:cs="Corbel"/>
                <w:color w:val="000000"/>
                <w:sz w:val="18"/>
                <w:szCs w:val="18"/>
                <w:lang w:val="en-US"/>
                <w:rPrChange w:id="1084" w:author="rolf" w:date="2020-08-28T21:08:00Z">
                  <w:rPr>
                    <w:rFonts w:cs="Corbel"/>
                    <w:color w:val="000000"/>
                    <w:sz w:val="18"/>
                    <w:szCs w:val="18"/>
                  </w:rPr>
                </w:rPrChange>
              </w:rPr>
              <w:t>RGB</w:t>
            </w:r>
            <w:ins w:id="1085" w:author="rolf" w:date="2020-08-28T21:19:00Z">
              <w:r w:rsidR="00CF336D">
                <w:rPr>
                  <w:rFonts w:cs="Corbel"/>
                  <w:color w:val="000000"/>
                  <w:sz w:val="18"/>
                  <w:szCs w:val="18"/>
                  <w:lang w:val="en-US"/>
                </w:rPr>
                <w:br/>
              </w:r>
            </w:ins>
            <w:del w:id="1086" w:author="rolf" w:date="2020-08-28T21:19:00Z">
              <w:r w:rsidRPr="0071467F" w:rsidDel="00CF336D">
                <w:rPr>
                  <w:rFonts w:cs="Corbel"/>
                  <w:color w:val="000000"/>
                  <w:sz w:val="18"/>
                  <w:szCs w:val="18"/>
                  <w:lang w:val="en-US"/>
                  <w:rPrChange w:id="1087" w:author="rolf" w:date="2020-08-28T21:08:00Z">
                    <w:rPr>
                      <w:rFonts w:cs="Corbel"/>
                      <w:color w:val="000000"/>
                      <w:sz w:val="18"/>
                      <w:szCs w:val="18"/>
                    </w:rPr>
                  </w:rPrChange>
                </w:rPr>
                <w:delText xml:space="preserve"> </w:delText>
              </w:r>
            </w:del>
            <w:r w:rsidRPr="0071467F">
              <w:rPr>
                <w:rFonts w:cs="Corbel"/>
                <w:color w:val="000000"/>
                <w:sz w:val="18"/>
                <w:szCs w:val="18"/>
                <w:lang w:val="en-US"/>
                <w:rPrChange w:id="1088" w:author="rolf" w:date="2020-08-28T21:08:00Z">
                  <w:rPr>
                    <w:rFonts w:cs="Corbel"/>
                    <w:color w:val="000000"/>
                    <w:sz w:val="18"/>
                    <w:szCs w:val="18"/>
                  </w:rPr>
                </w:rPrChange>
              </w:rPr>
              <w:t>BGR</w:t>
            </w:r>
            <w:ins w:id="1089" w:author="rolf" w:date="2020-08-28T21:19:00Z">
              <w:r w:rsidR="00CF336D">
                <w:rPr>
                  <w:rFonts w:cs="Corbel"/>
                  <w:color w:val="000000"/>
                  <w:sz w:val="18"/>
                  <w:szCs w:val="18"/>
                  <w:lang w:val="en-US"/>
                </w:rPr>
                <w:br/>
              </w:r>
            </w:ins>
            <w:del w:id="1090" w:author="rolf" w:date="2020-08-28T21:19:00Z">
              <w:r w:rsidRPr="0071467F" w:rsidDel="00CF336D">
                <w:rPr>
                  <w:rFonts w:cs="Corbel"/>
                  <w:color w:val="000000"/>
                  <w:sz w:val="18"/>
                  <w:szCs w:val="18"/>
                  <w:lang w:val="en-US"/>
                  <w:rPrChange w:id="1091" w:author="rolf" w:date="2020-08-28T21:08:00Z">
                    <w:rPr>
                      <w:rFonts w:cs="Corbel"/>
                      <w:color w:val="000000"/>
                      <w:sz w:val="18"/>
                      <w:szCs w:val="18"/>
                    </w:rPr>
                  </w:rPrChange>
                </w:rPr>
                <w:delText xml:space="preserve"> </w:delText>
              </w:r>
            </w:del>
            <w:r w:rsidRPr="0071467F">
              <w:rPr>
                <w:rFonts w:cs="Corbel"/>
                <w:color w:val="000000"/>
                <w:sz w:val="18"/>
                <w:szCs w:val="18"/>
                <w:lang w:val="en-US"/>
                <w:rPrChange w:id="1092" w:author="rolf" w:date="2020-08-28T21:08:00Z">
                  <w:rPr>
                    <w:rFonts w:cs="Corbel"/>
                    <w:color w:val="000000"/>
                    <w:sz w:val="18"/>
                    <w:szCs w:val="18"/>
                  </w:rPr>
                </w:rPrChange>
              </w:rPr>
              <w:t xml:space="preserve">Force Bayer RGGB Force Bayer GRBG Force Bayer GBRG Force Bayer BGGR </w:t>
            </w:r>
          </w:p>
        </w:tc>
        <w:tc>
          <w:tcPr>
            <w:tcW w:w="1647" w:type="dxa"/>
            <w:tcPrChange w:id="1093" w:author="rolf" w:date="2020-08-28T21:19:00Z">
              <w:tcPr>
                <w:tcW w:w="1647" w:type="dxa"/>
              </w:tcPr>
            </w:tcPrChange>
          </w:tcPr>
          <w:p w14:paraId="016B50B2" w14:textId="345490B1" w:rsidR="00A9143E" w:rsidRPr="00CF336D" w:rsidRDefault="00A9143E" w:rsidP="00A9143E">
            <w:pPr>
              <w:pStyle w:val="Default"/>
              <w:rPr>
                <w:sz w:val="18"/>
                <w:szCs w:val="18"/>
                <w:lang w:val="en-US"/>
                <w:rPrChange w:id="1094" w:author="rolf" w:date="2020-08-28T21:19:00Z">
                  <w:rPr>
                    <w:sz w:val="18"/>
                    <w:szCs w:val="18"/>
                  </w:rPr>
                </w:rPrChange>
              </w:rPr>
            </w:pPr>
            <w:r w:rsidRPr="00CF336D">
              <w:rPr>
                <w:sz w:val="18"/>
                <w:szCs w:val="18"/>
                <w:lang w:val="en-US"/>
                <w:rPrChange w:id="1095" w:author="rolf" w:date="2020-08-28T21:19:00Z">
                  <w:rPr>
                    <w:sz w:val="18"/>
                    <w:szCs w:val="18"/>
                  </w:rPr>
                </w:rPrChange>
              </w:rPr>
              <w:t xml:space="preserve">Auto detect color </w:t>
            </w:r>
          </w:p>
        </w:tc>
      </w:tr>
      <w:tr w:rsidR="00A9143E" w:rsidRPr="00CF336D" w14:paraId="1800C42F" w14:textId="77777777" w:rsidTr="00CF336D">
        <w:tblPrEx>
          <w:tblW w:w="9309" w:type="dxa"/>
          <w:tblPrExChange w:id="1096" w:author="rolf" w:date="2020-08-28T21:19:00Z">
            <w:tblPrEx>
              <w:tblW w:w="9309" w:type="dxa"/>
            </w:tblPrEx>
          </w:tblPrExChange>
        </w:tblPrEx>
        <w:tc>
          <w:tcPr>
            <w:tcW w:w="1814" w:type="dxa"/>
            <w:tcPrChange w:id="1097" w:author="rolf" w:date="2020-08-28T21:19:00Z">
              <w:tcPr>
                <w:tcW w:w="1814" w:type="dxa"/>
              </w:tcPr>
            </w:tcPrChange>
          </w:tcPr>
          <w:p w14:paraId="680AAD28" w14:textId="36AF5AAD" w:rsidR="00A9143E" w:rsidRPr="00CF336D" w:rsidRDefault="00A9143E" w:rsidP="00A9143E">
            <w:pPr>
              <w:pStyle w:val="Default"/>
              <w:rPr>
                <w:sz w:val="18"/>
                <w:szCs w:val="18"/>
                <w:lang w:val="en-US"/>
                <w:rPrChange w:id="1098" w:author="rolf" w:date="2020-08-28T21:19:00Z">
                  <w:rPr>
                    <w:sz w:val="18"/>
                    <w:szCs w:val="18"/>
                  </w:rPr>
                </w:rPrChange>
              </w:rPr>
            </w:pPr>
            <w:r w:rsidRPr="00CF336D">
              <w:rPr>
                <w:sz w:val="18"/>
                <w:szCs w:val="18"/>
                <w:lang w:val="en-US"/>
                <w:rPrChange w:id="1099" w:author="rolf" w:date="2020-08-28T21:19:00Z">
                  <w:rPr>
                    <w:sz w:val="18"/>
                    <w:szCs w:val="18"/>
                  </w:rPr>
                </w:rPrChange>
              </w:rPr>
              <w:t xml:space="preserve">--noise </w:t>
            </w:r>
          </w:p>
        </w:tc>
        <w:tc>
          <w:tcPr>
            <w:tcW w:w="1038" w:type="dxa"/>
            <w:tcPrChange w:id="1100" w:author="rolf" w:date="2020-08-28T21:19:00Z">
              <w:tcPr>
                <w:tcW w:w="1038" w:type="dxa"/>
              </w:tcPr>
            </w:tcPrChange>
          </w:tcPr>
          <w:p w14:paraId="7CA1B56A" w14:textId="3269B468" w:rsidR="00A9143E" w:rsidRPr="00CF336D" w:rsidRDefault="00A9143E" w:rsidP="00A9143E">
            <w:pPr>
              <w:pStyle w:val="Default"/>
              <w:rPr>
                <w:sz w:val="18"/>
                <w:szCs w:val="18"/>
                <w:lang w:val="en-US"/>
                <w:rPrChange w:id="1101" w:author="rolf" w:date="2020-08-28T21:19:00Z">
                  <w:rPr>
                    <w:sz w:val="18"/>
                    <w:szCs w:val="18"/>
                  </w:rPr>
                </w:rPrChange>
              </w:rPr>
            </w:pPr>
          </w:p>
        </w:tc>
        <w:tc>
          <w:tcPr>
            <w:tcW w:w="3068" w:type="dxa"/>
            <w:tcPrChange w:id="1102" w:author="rolf" w:date="2020-08-28T21:19:00Z">
              <w:tcPr>
                <w:tcW w:w="3358" w:type="dxa"/>
              </w:tcPr>
            </w:tcPrChange>
          </w:tcPr>
          <w:p w14:paraId="62B99433" w14:textId="42DC539D" w:rsidR="00A9143E" w:rsidRPr="00CF336D" w:rsidRDefault="00A9143E" w:rsidP="006E0475">
            <w:pPr>
              <w:rPr>
                <w:rFonts w:cs="Corbel"/>
                <w:color w:val="000000"/>
                <w:sz w:val="18"/>
                <w:szCs w:val="18"/>
              </w:rPr>
            </w:pPr>
            <w:r w:rsidRPr="006E0475">
              <w:rPr>
                <w:rFonts w:cs="Corbel"/>
                <w:color w:val="000000"/>
                <w:sz w:val="18"/>
                <w:szCs w:val="18"/>
              </w:rPr>
              <w:t>Rauschpegel (</w:t>
            </w:r>
            <w:proofErr w:type="spellStart"/>
            <w:r w:rsidRPr="006E0475">
              <w:rPr>
                <w:rFonts w:cs="Corbel"/>
                <w:color w:val="000000"/>
                <w:sz w:val="18"/>
                <w:szCs w:val="18"/>
              </w:rPr>
              <w:t>Gaußsche</w:t>
            </w:r>
            <w:ins w:id="1103" w:author="rolf" w:date="2020-08-28T21:20:00Z">
              <w:r w:rsidR="00CF336D" w:rsidRPr="00CF336D">
                <w:rPr>
                  <w:rFonts w:cs="Corbel"/>
                  <w:color w:val="000000"/>
                  <w:sz w:val="18"/>
                  <w:szCs w:val="18"/>
                  <w:rPrChange w:id="1104" w:author="rolf" w:date="2020-08-28T21:20:00Z">
                    <w:rPr>
                      <w:rFonts w:cs="Corbel"/>
                      <w:color w:val="000000"/>
                      <w:sz w:val="18"/>
                      <w:szCs w:val="18"/>
                      <w:lang w:val="en-US"/>
                    </w:rPr>
                  </w:rPrChange>
                </w:rPr>
                <w:t>n</w:t>
              </w:r>
              <w:proofErr w:type="spellEnd"/>
              <w:r w:rsidR="00CF336D" w:rsidRPr="00CF336D">
                <w:rPr>
                  <w:rFonts w:cs="Corbel"/>
                  <w:color w:val="000000"/>
                  <w:sz w:val="18"/>
                  <w:szCs w:val="18"/>
                  <w:rPrChange w:id="1105" w:author="rolf" w:date="2020-08-28T21:20:00Z">
                    <w:rPr>
                      <w:rFonts w:cs="Corbel"/>
                      <w:color w:val="000000"/>
                      <w:sz w:val="18"/>
                      <w:szCs w:val="18"/>
                      <w:lang w:val="en-US"/>
                    </w:rPr>
                  </w:rPrChange>
                </w:rPr>
                <w:t xml:space="preserve"> Weichzeichner</w:t>
              </w:r>
            </w:ins>
            <w:r w:rsidRPr="006E0475">
              <w:rPr>
                <w:rFonts w:cs="Corbel"/>
                <w:color w:val="000000"/>
                <w:sz w:val="18"/>
                <w:szCs w:val="18"/>
              </w:rPr>
              <w:t xml:space="preserve"> </w:t>
            </w:r>
            <w:del w:id="1106" w:author="rolf" w:date="2020-08-28T21:20:00Z">
              <w:r w:rsidRPr="006E0475" w:rsidDel="00CF336D">
                <w:rPr>
                  <w:rFonts w:cs="Corbel"/>
                  <w:color w:val="000000"/>
                  <w:sz w:val="18"/>
                  <w:szCs w:val="18"/>
                </w:rPr>
                <w:delText xml:space="preserve">Unschärfe </w:delText>
              </w:r>
            </w:del>
            <w:r w:rsidRPr="00CF336D">
              <w:rPr>
                <w:rFonts w:cs="Corbel"/>
                <w:color w:val="000000"/>
                <w:sz w:val="18"/>
                <w:szCs w:val="18"/>
              </w:rPr>
              <w:t xml:space="preserve">hinzufügen) </w:t>
            </w:r>
          </w:p>
        </w:tc>
        <w:tc>
          <w:tcPr>
            <w:tcW w:w="1742" w:type="dxa"/>
            <w:tcPrChange w:id="1107" w:author="rolf" w:date="2020-08-28T21:19:00Z">
              <w:tcPr>
                <w:tcW w:w="1452" w:type="dxa"/>
              </w:tcPr>
            </w:tcPrChange>
          </w:tcPr>
          <w:p w14:paraId="04774990" w14:textId="5AF935D6" w:rsidR="00A9143E" w:rsidRPr="00CF336D" w:rsidRDefault="00A9143E" w:rsidP="00A9143E">
            <w:pPr>
              <w:pStyle w:val="Default"/>
              <w:rPr>
                <w:sz w:val="18"/>
                <w:szCs w:val="18"/>
                <w:lang w:val="en-US"/>
                <w:rPrChange w:id="1108" w:author="rolf" w:date="2020-08-28T21:19:00Z">
                  <w:rPr>
                    <w:sz w:val="18"/>
                    <w:szCs w:val="18"/>
                  </w:rPr>
                </w:rPrChange>
              </w:rPr>
            </w:pPr>
            <w:r w:rsidRPr="00CF336D">
              <w:rPr>
                <w:sz w:val="18"/>
                <w:szCs w:val="18"/>
                <w:lang w:val="en-US"/>
                <w:rPrChange w:id="1109" w:author="rolf" w:date="2020-08-28T21:19:00Z">
                  <w:rPr>
                    <w:sz w:val="18"/>
                    <w:szCs w:val="18"/>
                  </w:rPr>
                </w:rPrChange>
              </w:rPr>
              <w:t xml:space="preserve">0 ≤ noise ≤ 11 </w:t>
            </w:r>
          </w:p>
        </w:tc>
        <w:tc>
          <w:tcPr>
            <w:tcW w:w="1647" w:type="dxa"/>
            <w:tcPrChange w:id="1110" w:author="rolf" w:date="2020-08-28T21:19:00Z">
              <w:tcPr>
                <w:tcW w:w="1647" w:type="dxa"/>
              </w:tcPr>
            </w:tcPrChange>
          </w:tcPr>
          <w:p w14:paraId="6F4DD567" w14:textId="1C302A23" w:rsidR="00A9143E" w:rsidRPr="00CF336D" w:rsidRDefault="00A9143E" w:rsidP="00A9143E">
            <w:pPr>
              <w:pStyle w:val="Default"/>
              <w:rPr>
                <w:sz w:val="18"/>
                <w:szCs w:val="18"/>
                <w:lang w:val="en-US"/>
                <w:rPrChange w:id="1111" w:author="rolf" w:date="2020-08-28T21:19:00Z">
                  <w:rPr>
                    <w:sz w:val="18"/>
                    <w:szCs w:val="18"/>
                  </w:rPr>
                </w:rPrChange>
              </w:rPr>
            </w:pPr>
            <w:r w:rsidRPr="00CF336D">
              <w:rPr>
                <w:sz w:val="18"/>
                <w:szCs w:val="18"/>
                <w:lang w:val="en-US"/>
                <w:rPrChange w:id="1112" w:author="rolf" w:date="2020-08-28T21:19:00Z">
                  <w:rPr>
                    <w:sz w:val="18"/>
                    <w:szCs w:val="18"/>
                  </w:rPr>
                </w:rPrChange>
              </w:rPr>
              <w:t xml:space="preserve">7 </w:t>
            </w:r>
          </w:p>
        </w:tc>
      </w:tr>
      <w:tr w:rsidR="00A9143E" w:rsidRPr="00A948F6" w14:paraId="5222D58A" w14:textId="77777777" w:rsidTr="00CF336D">
        <w:tblPrEx>
          <w:tblW w:w="9309" w:type="dxa"/>
          <w:tblPrExChange w:id="1113" w:author="rolf" w:date="2020-08-28T21:19:00Z">
            <w:tblPrEx>
              <w:tblW w:w="9309" w:type="dxa"/>
            </w:tblPrEx>
          </w:tblPrExChange>
        </w:tblPrEx>
        <w:tc>
          <w:tcPr>
            <w:tcW w:w="1814" w:type="dxa"/>
            <w:tcPrChange w:id="1114" w:author="rolf" w:date="2020-08-28T21:19:00Z">
              <w:tcPr>
                <w:tcW w:w="1814" w:type="dxa"/>
              </w:tcPr>
            </w:tcPrChange>
          </w:tcPr>
          <w:p w14:paraId="3CF5410A" w14:textId="47F15552" w:rsidR="00A9143E" w:rsidRPr="00CF336D" w:rsidRDefault="00A9143E" w:rsidP="00A9143E">
            <w:pPr>
              <w:pStyle w:val="Default"/>
              <w:rPr>
                <w:sz w:val="18"/>
                <w:szCs w:val="18"/>
                <w:lang w:val="en-US"/>
                <w:rPrChange w:id="1115" w:author="rolf" w:date="2020-08-28T21:19:00Z">
                  <w:rPr>
                    <w:sz w:val="18"/>
                    <w:szCs w:val="18"/>
                  </w:rPr>
                </w:rPrChange>
              </w:rPr>
            </w:pPr>
            <w:r w:rsidRPr="00CF336D">
              <w:rPr>
                <w:sz w:val="18"/>
                <w:szCs w:val="18"/>
                <w:lang w:val="en-US"/>
                <w:rPrChange w:id="1116" w:author="rolf" w:date="2020-08-28T21:19:00Z">
                  <w:rPr>
                    <w:sz w:val="18"/>
                    <w:szCs w:val="18"/>
                  </w:rPr>
                </w:rPrChange>
              </w:rPr>
              <w:t>--</w:t>
            </w:r>
            <w:proofErr w:type="spellStart"/>
            <w:r w:rsidRPr="00CF336D">
              <w:rPr>
                <w:sz w:val="18"/>
                <w:szCs w:val="18"/>
                <w:lang w:val="en-US"/>
                <w:rPrChange w:id="1117" w:author="rolf" w:date="2020-08-28T21:19:00Z">
                  <w:rPr>
                    <w:sz w:val="18"/>
                    <w:szCs w:val="18"/>
                  </w:rPr>
                </w:rPrChange>
              </w:rPr>
              <w:t>stab_mode</w:t>
            </w:r>
            <w:proofErr w:type="spellEnd"/>
            <w:r w:rsidRPr="00CF336D">
              <w:rPr>
                <w:sz w:val="18"/>
                <w:szCs w:val="18"/>
                <w:lang w:val="en-US"/>
                <w:rPrChange w:id="1118" w:author="rolf" w:date="2020-08-28T21:19:00Z">
                  <w:rPr>
                    <w:sz w:val="18"/>
                    <w:szCs w:val="18"/>
                  </w:rPr>
                </w:rPrChange>
              </w:rPr>
              <w:t xml:space="preserve"> </w:t>
            </w:r>
          </w:p>
        </w:tc>
        <w:tc>
          <w:tcPr>
            <w:tcW w:w="1038" w:type="dxa"/>
            <w:tcPrChange w:id="1119" w:author="rolf" w:date="2020-08-28T21:19:00Z">
              <w:tcPr>
                <w:tcW w:w="1038" w:type="dxa"/>
              </w:tcPr>
            </w:tcPrChange>
          </w:tcPr>
          <w:p w14:paraId="27CCFA5F" w14:textId="106305AF" w:rsidR="00A9143E" w:rsidRPr="00CF336D" w:rsidRDefault="00A9143E" w:rsidP="00A9143E">
            <w:pPr>
              <w:pStyle w:val="Default"/>
              <w:rPr>
                <w:sz w:val="18"/>
                <w:szCs w:val="18"/>
                <w:lang w:val="en-US"/>
                <w:rPrChange w:id="1120" w:author="rolf" w:date="2020-08-28T21:19:00Z">
                  <w:rPr>
                    <w:sz w:val="18"/>
                    <w:szCs w:val="18"/>
                  </w:rPr>
                </w:rPrChange>
              </w:rPr>
            </w:pPr>
            <w:r w:rsidRPr="00CF336D">
              <w:rPr>
                <w:sz w:val="18"/>
                <w:szCs w:val="18"/>
                <w:lang w:val="en-US"/>
                <w:rPrChange w:id="1121" w:author="rolf" w:date="2020-08-28T21:19:00Z">
                  <w:rPr>
                    <w:sz w:val="18"/>
                    <w:szCs w:val="18"/>
                  </w:rPr>
                </w:rPrChange>
              </w:rPr>
              <w:t xml:space="preserve">-m </w:t>
            </w:r>
          </w:p>
        </w:tc>
        <w:tc>
          <w:tcPr>
            <w:tcW w:w="3068" w:type="dxa"/>
            <w:tcPrChange w:id="1122" w:author="rolf" w:date="2020-08-28T21:19:00Z">
              <w:tcPr>
                <w:tcW w:w="3358" w:type="dxa"/>
              </w:tcPr>
            </w:tcPrChange>
          </w:tcPr>
          <w:p w14:paraId="7DADCAE7" w14:textId="416EE682" w:rsidR="00A9143E" w:rsidRPr="00A9143E" w:rsidRDefault="00A9143E" w:rsidP="006E0475">
            <w:pPr>
              <w:rPr>
                <w:rFonts w:cs="Corbel"/>
                <w:color w:val="000000"/>
                <w:sz w:val="18"/>
                <w:szCs w:val="18"/>
              </w:rPr>
            </w:pPr>
            <w:del w:id="1123" w:author="rolf" w:date="2020-08-28T21:22:00Z">
              <w:r w:rsidRPr="006E0475" w:rsidDel="00CF336D">
                <w:rPr>
                  <w:rFonts w:cs="Corbel"/>
                  <w:color w:val="000000"/>
                  <w:sz w:val="18"/>
                  <w:szCs w:val="18"/>
                </w:rPr>
                <w:delText xml:space="preserve">Modus </w:delText>
              </w:r>
            </w:del>
            <w:r w:rsidRPr="006E0475">
              <w:rPr>
                <w:rFonts w:cs="Corbel"/>
                <w:color w:val="000000"/>
                <w:sz w:val="18"/>
                <w:szCs w:val="18"/>
              </w:rPr>
              <w:t>Bildstabi</w:t>
            </w:r>
            <w:r w:rsidRPr="00A9143E">
              <w:rPr>
                <w:rFonts w:cs="Corbel"/>
                <w:color w:val="000000"/>
                <w:sz w:val="18"/>
                <w:szCs w:val="18"/>
              </w:rPr>
              <w:t>lisierung</w:t>
            </w:r>
            <w:ins w:id="1124" w:author="rolf" w:date="2020-08-28T21:22:00Z">
              <w:r w:rsidR="00CF336D">
                <w:rPr>
                  <w:rFonts w:cs="Corbel"/>
                  <w:color w:val="000000"/>
                  <w:sz w:val="18"/>
                  <w:szCs w:val="18"/>
                </w:rPr>
                <w:t>smodus</w:t>
              </w:r>
            </w:ins>
            <w:r w:rsidRPr="00A9143E">
              <w:rPr>
                <w:rFonts w:cs="Corbel"/>
                <w:color w:val="000000"/>
                <w:sz w:val="18"/>
                <w:szCs w:val="18"/>
              </w:rPr>
              <w:t>. Bitte beachten Sie, dass bei Modus = "</w:t>
            </w:r>
            <w:del w:id="1125" w:author="rolf" w:date="2020-08-28T21:22:00Z">
              <w:r w:rsidRPr="00A9143E" w:rsidDel="00CF336D">
                <w:rPr>
                  <w:rFonts w:cs="Corbel"/>
                  <w:color w:val="000000"/>
                  <w:sz w:val="18"/>
                  <w:szCs w:val="18"/>
                </w:rPr>
                <w:delText>Oberfläche</w:delText>
              </w:r>
            </w:del>
            <w:ins w:id="1126" w:author="rolf" w:date="2020-08-28T21:22:00Z">
              <w:r w:rsidR="00CF336D">
                <w:rPr>
                  <w:rFonts w:cs="Corbel"/>
                  <w:color w:val="000000"/>
                  <w:sz w:val="18"/>
                  <w:szCs w:val="18"/>
                </w:rPr>
                <w:t>Surface</w:t>
              </w:r>
            </w:ins>
            <w:r w:rsidRPr="00A9143E">
              <w:rPr>
                <w:rFonts w:cs="Corbel"/>
                <w:color w:val="000000"/>
                <w:sz w:val="18"/>
                <w:szCs w:val="18"/>
              </w:rPr>
              <w:t>" die Stabilisierung immer automatisch erfolgt.</w:t>
            </w:r>
            <w:r w:rsidR="00D25709">
              <w:rPr>
                <w:rFonts w:cs="Corbel"/>
                <w:color w:val="000000"/>
                <w:sz w:val="18"/>
                <w:szCs w:val="18"/>
              </w:rPr>
              <w:t xml:space="preserve"> </w:t>
            </w:r>
          </w:p>
        </w:tc>
        <w:tc>
          <w:tcPr>
            <w:tcW w:w="1742" w:type="dxa"/>
            <w:tcPrChange w:id="1127" w:author="rolf" w:date="2020-08-28T21:19:00Z">
              <w:tcPr>
                <w:tcW w:w="1452" w:type="dxa"/>
              </w:tcPr>
            </w:tcPrChange>
          </w:tcPr>
          <w:p w14:paraId="0F4DE932" w14:textId="692CA1FE" w:rsidR="00A9143E" w:rsidRPr="00A9143E" w:rsidRDefault="00430516" w:rsidP="00A9143E">
            <w:pPr>
              <w:rPr>
                <w:rFonts w:cs="Corbel"/>
                <w:color w:val="000000"/>
                <w:sz w:val="18"/>
                <w:szCs w:val="18"/>
              </w:rPr>
            </w:pPr>
            <w:del w:id="1128" w:author="rolf" w:date="2020-08-28T21:22:00Z">
              <w:r w:rsidRPr="00430516" w:rsidDel="00CF336D">
                <w:rPr>
                  <w:rFonts w:cs="Corbel"/>
                  <w:color w:val="000000"/>
                  <w:sz w:val="18"/>
                  <w:szCs w:val="18"/>
                </w:rPr>
                <w:delText xml:space="preserve">Oberfläche </w:delText>
              </w:r>
            </w:del>
            <w:ins w:id="1129" w:author="rolf" w:date="2020-08-28T21:22:00Z">
              <w:r w:rsidR="00CF336D">
                <w:rPr>
                  <w:rFonts w:cs="Corbel"/>
                  <w:color w:val="000000"/>
                  <w:sz w:val="18"/>
                  <w:szCs w:val="18"/>
                </w:rPr>
                <w:t>Surface</w:t>
              </w:r>
              <w:r w:rsidR="00CF336D" w:rsidRPr="00430516">
                <w:rPr>
                  <w:rFonts w:cs="Corbel"/>
                  <w:color w:val="000000"/>
                  <w:sz w:val="18"/>
                  <w:szCs w:val="18"/>
                </w:rPr>
                <w:t xml:space="preserve"> </w:t>
              </w:r>
            </w:ins>
            <w:r w:rsidRPr="00430516">
              <w:rPr>
                <w:rFonts w:cs="Corbel"/>
                <w:color w:val="000000"/>
                <w:sz w:val="18"/>
                <w:szCs w:val="18"/>
              </w:rPr>
              <w:t xml:space="preserve">oder Planet </w:t>
            </w:r>
          </w:p>
        </w:tc>
        <w:tc>
          <w:tcPr>
            <w:tcW w:w="1647" w:type="dxa"/>
            <w:tcPrChange w:id="1130" w:author="rolf" w:date="2020-08-28T21:19:00Z">
              <w:tcPr>
                <w:tcW w:w="1647" w:type="dxa"/>
              </w:tcPr>
            </w:tcPrChange>
          </w:tcPr>
          <w:p w14:paraId="3AF7DE95" w14:textId="7F7D363F" w:rsidR="00A9143E" w:rsidRPr="00430516" w:rsidRDefault="0080706C" w:rsidP="00430516">
            <w:pPr>
              <w:rPr>
                <w:rFonts w:cs="Corbel"/>
                <w:color w:val="000000"/>
                <w:sz w:val="18"/>
                <w:szCs w:val="18"/>
              </w:rPr>
            </w:pPr>
            <w:r>
              <w:rPr>
                <w:rFonts w:cs="Corbel"/>
                <w:color w:val="000000"/>
                <w:sz w:val="18"/>
                <w:szCs w:val="18"/>
              </w:rPr>
              <w:t>Surface</w:t>
            </w:r>
          </w:p>
        </w:tc>
      </w:tr>
      <w:tr w:rsidR="00A9143E" w:rsidRPr="00A948F6" w14:paraId="66A36421" w14:textId="77777777" w:rsidTr="00CF336D">
        <w:tblPrEx>
          <w:tblW w:w="9309" w:type="dxa"/>
          <w:tblPrExChange w:id="1131" w:author="rolf" w:date="2020-08-28T21:19:00Z">
            <w:tblPrEx>
              <w:tblW w:w="9309" w:type="dxa"/>
            </w:tblPrEx>
          </w:tblPrExChange>
        </w:tblPrEx>
        <w:tc>
          <w:tcPr>
            <w:tcW w:w="1814" w:type="dxa"/>
            <w:tcPrChange w:id="1132" w:author="rolf" w:date="2020-08-28T21:19:00Z">
              <w:tcPr>
                <w:tcW w:w="1814" w:type="dxa"/>
              </w:tcPr>
            </w:tcPrChange>
          </w:tcPr>
          <w:p w14:paraId="55FEFEC8" w14:textId="26119AF9" w:rsidR="00A9143E" w:rsidRPr="00A9143E" w:rsidRDefault="00A9143E" w:rsidP="00A9143E">
            <w:pPr>
              <w:pStyle w:val="Default"/>
              <w:rPr>
                <w:sz w:val="18"/>
                <w:szCs w:val="18"/>
              </w:rPr>
            </w:pPr>
            <w:r w:rsidRPr="00A9143E">
              <w:rPr>
                <w:sz w:val="18"/>
                <w:szCs w:val="18"/>
              </w:rPr>
              <w:t xml:space="preserve">--stab_size </w:t>
            </w:r>
          </w:p>
        </w:tc>
        <w:tc>
          <w:tcPr>
            <w:tcW w:w="1038" w:type="dxa"/>
            <w:tcPrChange w:id="1133" w:author="rolf" w:date="2020-08-28T21:19:00Z">
              <w:tcPr>
                <w:tcW w:w="1038" w:type="dxa"/>
              </w:tcPr>
            </w:tcPrChange>
          </w:tcPr>
          <w:p w14:paraId="32812815" w14:textId="0C72F9E8" w:rsidR="00A9143E" w:rsidRPr="00A9143E" w:rsidRDefault="00A9143E" w:rsidP="00A9143E">
            <w:pPr>
              <w:pStyle w:val="Default"/>
              <w:rPr>
                <w:sz w:val="18"/>
                <w:szCs w:val="18"/>
              </w:rPr>
            </w:pPr>
            <w:r w:rsidRPr="00A9143E">
              <w:rPr>
                <w:sz w:val="18"/>
                <w:szCs w:val="18"/>
              </w:rPr>
              <w:t xml:space="preserve">- </w:t>
            </w:r>
          </w:p>
        </w:tc>
        <w:tc>
          <w:tcPr>
            <w:tcW w:w="3068" w:type="dxa"/>
            <w:tcPrChange w:id="1134" w:author="rolf" w:date="2020-08-28T21:19:00Z">
              <w:tcPr>
                <w:tcW w:w="3358" w:type="dxa"/>
              </w:tcPr>
            </w:tcPrChange>
          </w:tcPr>
          <w:p w14:paraId="1FEB76E9" w14:textId="6B8FAD2B" w:rsidR="00A9143E" w:rsidRPr="00A9143E" w:rsidRDefault="00430516" w:rsidP="006E0475">
            <w:pPr>
              <w:rPr>
                <w:rFonts w:cs="Corbel"/>
                <w:color w:val="000000"/>
                <w:sz w:val="18"/>
                <w:szCs w:val="18"/>
              </w:rPr>
            </w:pPr>
            <w:r w:rsidRPr="00430516">
              <w:rPr>
                <w:rFonts w:cs="Corbel"/>
                <w:color w:val="000000"/>
                <w:sz w:val="18"/>
                <w:szCs w:val="18"/>
              </w:rPr>
              <w:t xml:space="preserve">Nur relevant für Modus = </w:t>
            </w:r>
            <w:del w:id="1135" w:author="rolf" w:date="2020-08-28T21:23:00Z">
              <w:r w:rsidRPr="00430516" w:rsidDel="00CF336D">
                <w:rPr>
                  <w:rFonts w:cs="Corbel"/>
                  <w:color w:val="000000"/>
                  <w:sz w:val="18"/>
                  <w:szCs w:val="18"/>
                </w:rPr>
                <w:delText>Oberfläche</w:delText>
              </w:r>
            </w:del>
            <w:ins w:id="1136" w:author="rolf" w:date="2020-08-28T21:23:00Z">
              <w:r w:rsidR="00CF336D">
                <w:rPr>
                  <w:rFonts w:cs="Corbel"/>
                  <w:color w:val="000000"/>
                  <w:sz w:val="18"/>
                  <w:szCs w:val="18"/>
                </w:rPr>
                <w:t>Surface</w:t>
              </w:r>
            </w:ins>
            <w:r w:rsidRPr="00430516">
              <w:rPr>
                <w:rFonts w:cs="Corbel"/>
                <w:color w:val="000000"/>
                <w:sz w:val="18"/>
                <w:szCs w:val="18"/>
              </w:rPr>
              <w:t xml:space="preserve">: Größe des </w:t>
            </w:r>
            <w:del w:id="1137" w:author="rolf" w:date="2020-08-28T21:23:00Z">
              <w:r w:rsidRPr="00430516" w:rsidDel="00CF336D">
                <w:rPr>
                  <w:rFonts w:cs="Corbel"/>
                  <w:color w:val="000000"/>
                  <w:sz w:val="18"/>
                  <w:szCs w:val="18"/>
                </w:rPr>
                <w:delText xml:space="preserve">Stabilisierungsfeldes </w:delText>
              </w:r>
            </w:del>
            <w:ins w:id="1138" w:author="rolf" w:date="2020-08-28T21:23:00Z">
              <w:r w:rsidR="00CF336D" w:rsidRPr="00430516">
                <w:rPr>
                  <w:rFonts w:cs="Corbel"/>
                  <w:color w:val="000000"/>
                  <w:sz w:val="18"/>
                  <w:szCs w:val="18"/>
                </w:rPr>
                <w:t>Stabilisierungs</w:t>
              </w:r>
              <w:r w:rsidR="00CF336D">
                <w:rPr>
                  <w:rFonts w:cs="Corbel"/>
                  <w:color w:val="000000"/>
                  <w:sz w:val="18"/>
                  <w:szCs w:val="18"/>
                </w:rPr>
                <w:t>gebiets</w:t>
              </w:r>
              <w:r w:rsidR="00CF336D">
                <w:rPr>
                  <w:rFonts w:cs="Corbel"/>
                  <w:color w:val="000000"/>
                  <w:sz w:val="18"/>
                  <w:szCs w:val="18"/>
                </w:rPr>
                <w:br/>
              </w:r>
            </w:ins>
            <w:r w:rsidRPr="00430516">
              <w:rPr>
                <w:rFonts w:cs="Corbel"/>
                <w:color w:val="000000"/>
                <w:sz w:val="18"/>
                <w:szCs w:val="18"/>
              </w:rPr>
              <w:t>(% de</w:t>
            </w:r>
            <w:del w:id="1139" w:author="rolf" w:date="2020-08-28T21:24:00Z">
              <w:r w:rsidRPr="00430516" w:rsidDel="00CF336D">
                <w:rPr>
                  <w:rFonts w:cs="Corbel"/>
                  <w:color w:val="000000"/>
                  <w:sz w:val="18"/>
                  <w:szCs w:val="18"/>
                </w:rPr>
                <w:delText>s</w:delText>
              </w:r>
            </w:del>
            <w:ins w:id="1140" w:author="rolf" w:date="2020-08-28T21:24:00Z">
              <w:r w:rsidR="00CF336D">
                <w:rPr>
                  <w:rFonts w:cs="Corbel"/>
                  <w:color w:val="000000"/>
                  <w:sz w:val="18"/>
                  <w:szCs w:val="18"/>
                </w:rPr>
                <w:t>r</w:t>
              </w:r>
            </w:ins>
            <w:r w:rsidRPr="00430516">
              <w:rPr>
                <w:rFonts w:cs="Corbel"/>
                <w:color w:val="000000"/>
                <w:sz w:val="18"/>
                <w:szCs w:val="18"/>
              </w:rPr>
              <w:t xml:space="preserve"> </w:t>
            </w:r>
            <w:del w:id="1141" w:author="rolf" w:date="2020-08-28T21:23:00Z">
              <w:r w:rsidRPr="00430516" w:rsidDel="00CF336D">
                <w:rPr>
                  <w:rFonts w:cs="Corbel"/>
                  <w:color w:val="000000"/>
                  <w:sz w:val="18"/>
                  <w:szCs w:val="18"/>
                </w:rPr>
                <w:delText>Rahmens</w:delText>
              </w:r>
            </w:del>
            <w:ins w:id="1142" w:author="rolf" w:date="2020-08-28T21:23:00Z">
              <w:r w:rsidR="00CF336D">
                <w:rPr>
                  <w:rFonts w:cs="Corbel"/>
                  <w:color w:val="000000"/>
                  <w:sz w:val="18"/>
                  <w:szCs w:val="18"/>
                </w:rPr>
                <w:t>Bild</w:t>
              </w:r>
            </w:ins>
            <w:ins w:id="1143" w:author="rolf" w:date="2020-08-28T21:24:00Z">
              <w:r w:rsidR="00CF336D">
                <w:rPr>
                  <w:rFonts w:cs="Corbel"/>
                  <w:color w:val="000000"/>
                  <w:sz w:val="18"/>
                  <w:szCs w:val="18"/>
                </w:rPr>
                <w:t>größe</w:t>
              </w:r>
            </w:ins>
            <w:r w:rsidRPr="00430516">
              <w:rPr>
                <w:rFonts w:cs="Corbel"/>
                <w:color w:val="000000"/>
                <w:sz w:val="18"/>
                <w:szCs w:val="18"/>
              </w:rPr>
              <w:t xml:space="preserve">) </w:t>
            </w:r>
          </w:p>
        </w:tc>
        <w:tc>
          <w:tcPr>
            <w:tcW w:w="1742" w:type="dxa"/>
            <w:tcPrChange w:id="1144" w:author="rolf" w:date="2020-08-28T21:19:00Z">
              <w:tcPr>
                <w:tcW w:w="1452" w:type="dxa"/>
              </w:tcPr>
            </w:tcPrChange>
          </w:tcPr>
          <w:p w14:paraId="273D94D9" w14:textId="06F7224C" w:rsidR="00A9143E" w:rsidRPr="00A9143E" w:rsidRDefault="00430516" w:rsidP="00A9143E">
            <w:pPr>
              <w:rPr>
                <w:rFonts w:cs="Corbel"/>
                <w:color w:val="000000"/>
                <w:sz w:val="18"/>
                <w:szCs w:val="18"/>
              </w:rPr>
            </w:pPr>
            <w:r w:rsidRPr="00430516">
              <w:rPr>
                <w:rFonts w:cs="Corbel"/>
                <w:color w:val="000000"/>
                <w:sz w:val="18"/>
                <w:szCs w:val="18"/>
              </w:rPr>
              <w:t xml:space="preserve">5 ≤ Größe ≤ 80 </w:t>
            </w:r>
          </w:p>
        </w:tc>
        <w:tc>
          <w:tcPr>
            <w:tcW w:w="1647" w:type="dxa"/>
            <w:tcPrChange w:id="1145" w:author="rolf" w:date="2020-08-28T21:19:00Z">
              <w:tcPr>
                <w:tcW w:w="1647" w:type="dxa"/>
              </w:tcPr>
            </w:tcPrChange>
          </w:tcPr>
          <w:p w14:paraId="00841843" w14:textId="7B585C03" w:rsidR="00A9143E" w:rsidRPr="00A9143E" w:rsidRDefault="00A9143E" w:rsidP="00A9143E">
            <w:pPr>
              <w:pStyle w:val="Default"/>
              <w:rPr>
                <w:sz w:val="18"/>
                <w:szCs w:val="18"/>
              </w:rPr>
            </w:pPr>
            <w:r w:rsidRPr="00A9143E">
              <w:rPr>
                <w:sz w:val="18"/>
                <w:szCs w:val="18"/>
              </w:rPr>
              <w:t xml:space="preserve">33 </w:t>
            </w:r>
          </w:p>
        </w:tc>
      </w:tr>
      <w:tr w:rsidR="00A9143E" w:rsidRPr="00A948F6" w14:paraId="0DF93859" w14:textId="77777777" w:rsidTr="00CF336D">
        <w:tblPrEx>
          <w:tblW w:w="9309" w:type="dxa"/>
          <w:tblPrExChange w:id="1146" w:author="rolf" w:date="2020-08-28T21:19:00Z">
            <w:tblPrEx>
              <w:tblW w:w="9309" w:type="dxa"/>
            </w:tblPrEx>
          </w:tblPrExChange>
        </w:tblPrEx>
        <w:tc>
          <w:tcPr>
            <w:tcW w:w="1814" w:type="dxa"/>
            <w:tcPrChange w:id="1147" w:author="rolf" w:date="2020-08-28T21:19:00Z">
              <w:tcPr>
                <w:tcW w:w="1814" w:type="dxa"/>
              </w:tcPr>
            </w:tcPrChange>
          </w:tcPr>
          <w:p w14:paraId="305E568D" w14:textId="308AE7B5" w:rsidR="00A9143E" w:rsidRPr="00A9143E" w:rsidRDefault="00A9143E" w:rsidP="00A9143E">
            <w:pPr>
              <w:pStyle w:val="Default"/>
              <w:rPr>
                <w:sz w:val="18"/>
                <w:szCs w:val="18"/>
              </w:rPr>
            </w:pPr>
            <w:r w:rsidRPr="00A9143E">
              <w:rPr>
                <w:sz w:val="18"/>
                <w:szCs w:val="18"/>
              </w:rPr>
              <w:t xml:space="preserve">--stab_sw </w:t>
            </w:r>
          </w:p>
        </w:tc>
        <w:tc>
          <w:tcPr>
            <w:tcW w:w="1038" w:type="dxa"/>
            <w:tcPrChange w:id="1148" w:author="rolf" w:date="2020-08-28T21:19:00Z">
              <w:tcPr>
                <w:tcW w:w="1038" w:type="dxa"/>
              </w:tcPr>
            </w:tcPrChange>
          </w:tcPr>
          <w:p w14:paraId="2E2B3996" w14:textId="5BE7DC0D" w:rsidR="00A9143E" w:rsidRPr="00A9143E" w:rsidRDefault="00A9143E" w:rsidP="00A9143E">
            <w:pPr>
              <w:pStyle w:val="Default"/>
              <w:rPr>
                <w:sz w:val="18"/>
                <w:szCs w:val="18"/>
              </w:rPr>
            </w:pPr>
            <w:r w:rsidRPr="00A9143E">
              <w:rPr>
                <w:sz w:val="18"/>
                <w:szCs w:val="18"/>
              </w:rPr>
              <w:t xml:space="preserve">- </w:t>
            </w:r>
          </w:p>
        </w:tc>
        <w:tc>
          <w:tcPr>
            <w:tcW w:w="3068" w:type="dxa"/>
            <w:tcPrChange w:id="1149" w:author="rolf" w:date="2020-08-28T21:19:00Z">
              <w:tcPr>
                <w:tcW w:w="3358" w:type="dxa"/>
              </w:tcPr>
            </w:tcPrChange>
          </w:tcPr>
          <w:p w14:paraId="4B4D0B94" w14:textId="6E9F7909" w:rsidR="00A9143E" w:rsidRPr="00A9143E" w:rsidRDefault="00430516" w:rsidP="006E0475">
            <w:pPr>
              <w:rPr>
                <w:rFonts w:cs="Corbel"/>
                <w:color w:val="000000"/>
                <w:sz w:val="18"/>
                <w:szCs w:val="18"/>
              </w:rPr>
            </w:pPr>
            <w:r w:rsidRPr="00430516">
              <w:rPr>
                <w:rFonts w:cs="Corbel"/>
                <w:color w:val="000000"/>
                <w:sz w:val="18"/>
                <w:szCs w:val="18"/>
              </w:rPr>
              <w:t xml:space="preserve">Nur relevant für Modus = Oberfläche: </w:t>
            </w:r>
            <w:del w:id="1150" w:author="rolf" w:date="2020-08-28T21:24:00Z">
              <w:r w:rsidRPr="00430516" w:rsidDel="00CF336D">
                <w:rPr>
                  <w:rFonts w:cs="Corbel"/>
                  <w:color w:val="000000"/>
                  <w:sz w:val="18"/>
                  <w:szCs w:val="18"/>
                </w:rPr>
                <w:delText xml:space="preserve">Breite </w:delText>
              </w:r>
            </w:del>
            <w:ins w:id="1151" w:author="rolf" w:date="2020-08-28T21:24:00Z">
              <w:r w:rsidR="00CF336D">
                <w:rPr>
                  <w:rFonts w:cs="Corbel"/>
                  <w:color w:val="000000"/>
                  <w:sz w:val="18"/>
                  <w:szCs w:val="18"/>
                </w:rPr>
                <w:t>Größe</w:t>
              </w:r>
              <w:r w:rsidR="00CF336D" w:rsidRPr="00430516">
                <w:rPr>
                  <w:rFonts w:cs="Corbel"/>
                  <w:color w:val="000000"/>
                  <w:sz w:val="18"/>
                  <w:szCs w:val="18"/>
                </w:rPr>
                <w:t xml:space="preserve"> </w:t>
              </w:r>
            </w:ins>
            <w:ins w:id="1152" w:author="rolf" w:date="2020-08-28T21:25:00Z">
              <w:r w:rsidR="00CF336D" w:rsidRPr="00430516">
                <w:rPr>
                  <w:rFonts w:cs="Corbel"/>
                  <w:color w:val="000000"/>
                  <w:sz w:val="18"/>
                  <w:szCs w:val="18"/>
                </w:rPr>
                <w:t>(</w:t>
              </w:r>
              <w:r w:rsidR="00CF336D">
                <w:rPr>
                  <w:rFonts w:cs="Corbel"/>
                  <w:color w:val="000000"/>
                  <w:sz w:val="18"/>
                  <w:szCs w:val="18"/>
                </w:rPr>
                <w:t xml:space="preserve">in </w:t>
              </w:r>
              <w:r w:rsidR="00CF336D" w:rsidRPr="00430516">
                <w:rPr>
                  <w:rFonts w:cs="Corbel"/>
                  <w:color w:val="000000"/>
                  <w:sz w:val="18"/>
                  <w:szCs w:val="18"/>
                </w:rPr>
                <w:t xml:space="preserve">Pixel) </w:t>
              </w:r>
            </w:ins>
            <w:r w:rsidRPr="00430516">
              <w:rPr>
                <w:rFonts w:cs="Corbel"/>
                <w:color w:val="000000"/>
                <w:sz w:val="18"/>
                <w:szCs w:val="18"/>
              </w:rPr>
              <w:t>de</w:t>
            </w:r>
            <w:ins w:id="1153" w:author="rolf" w:date="2020-08-28T21:24:00Z">
              <w:r w:rsidR="00CF336D">
                <w:rPr>
                  <w:rFonts w:cs="Corbel"/>
                  <w:color w:val="000000"/>
                  <w:sz w:val="18"/>
                  <w:szCs w:val="18"/>
                </w:rPr>
                <w:t>s</w:t>
              </w:r>
            </w:ins>
            <w:del w:id="1154" w:author="rolf" w:date="2020-08-28T21:24:00Z">
              <w:r w:rsidRPr="00430516" w:rsidDel="00CF336D">
                <w:rPr>
                  <w:rFonts w:cs="Corbel"/>
                  <w:color w:val="000000"/>
                  <w:sz w:val="18"/>
                  <w:szCs w:val="18"/>
                </w:rPr>
                <w:delText>r</w:delText>
              </w:r>
            </w:del>
            <w:r w:rsidRPr="00430516">
              <w:rPr>
                <w:rFonts w:cs="Corbel"/>
                <w:color w:val="000000"/>
                <w:sz w:val="18"/>
                <w:szCs w:val="18"/>
              </w:rPr>
              <w:t xml:space="preserve"> </w:t>
            </w:r>
            <w:proofErr w:type="spellStart"/>
            <w:r w:rsidRPr="00430516">
              <w:rPr>
                <w:rFonts w:cs="Corbel"/>
                <w:color w:val="000000"/>
                <w:sz w:val="18"/>
                <w:szCs w:val="18"/>
              </w:rPr>
              <w:t>Stabilisierungs</w:t>
            </w:r>
            <w:ins w:id="1155" w:author="rolf" w:date="2020-08-28T21:25:00Z">
              <w:r w:rsidR="00CF336D">
                <w:rPr>
                  <w:rFonts w:cs="Corbel"/>
                  <w:color w:val="000000"/>
                  <w:sz w:val="18"/>
                  <w:szCs w:val="18"/>
                </w:rPr>
                <w:softHyphen/>
              </w:r>
            </w:ins>
            <w:r w:rsidRPr="00430516">
              <w:rPr>
                <w:rFonts w:cs="Corbel"/>
                <w:color w:val="000000"/>
                <w:sz w:val="18"/>
                <w:szCs w:val="18"/>
              </w:rPr>
              <w:t>such</w:t>
            </w:r>
            <w:del w:id="1156" w:author="rolf" w:date="2020-08-28T21:24:00Z">
              <w:r w:rsidRPr="00430516" w:rsidDel="00CF336D">
                <w:rPr>
                  <w:rFonts w:cs="Corbel"/>
                  <w:color w:val="000000"/>
                  <w:sz w:val="18"/>
                  <w:szCs w:val="18"/>
                </w:rPr>
                <w:delText>e</w:delText>
              </w:r>
            </w:del>
            <w:ins w:id="1157" w:author="rolf" w:date="2020-08-28T21:24:00Z">
              <w:r w:rsidR="00CF336D">
                <w:rPr>
                  <w:rFonts w:cs="Corbel"/>
                  <w:color w:val="000000"/>
                  <w:sz w:val="18"/>
                  <w:szCs w:val="18"/>
                </w:rPr>
                <w:t>bereichs</w:t>
              </w:r>
            </w:ins>
            <w:proofErr w:type="spellEnd"/>
            <w:r w:rsidRPr="00430516">
              <w:rPr>
                <w:rFonts w:cs="Corbel"/>
                <w:color w:val="000000"/>
                <w:sz w:val="18"/>
                <w:szCs w:val="18"/>
              </w:rPr>
              <w:t xml:space="preserve"> </w:t>
            </w:r>
            <w:del w:id="1158" w:author="rolf" w:date="2020-08-28T21:25:00Z">
              <w:r w:rsidRPr="00430516" w:rsidDel="00CF336D">
                <w:rPr>
                  <w:rFonts w:cs="Corbel"/>
                  <w:color w:val="000000"/>
                  <w:sz w:val="18"/>
                  <w:szCs w:val="18"/>
                </w:rPr>
                <w:delText xml:space="preserve">(Pixel) </w:delText>
              </w:r>
            </w:del>
          </w:p>
        </w:tc>
        <w:tc>
          <w:tcPr>
            <w:tcW w:w="1742" w:type="dxa"/>
            <w:tcPrChange w:id="1159" w:author="rolf" w:date="2020-08-28T21:19:00Z">
              <w:tcPr>
                <w:tcW w:w="1452" w:type="dxa"/>
              </w:tcPr>
            </w:tcPrChange>
          </w:tcPr>
          <w:p w14:paraId="65C20FAB" w14:textId="2D264E8E" w:rsidR="00A9143E" w:rsidRPr="00A9143E" w:rsidRDefault="00430516">
            <w:pPr>
              <w:rPr>
                <w:rFonts w:cs="Corbel"/>
                <w:color w:val="000000"/>
                <w:sz w:val="18"/>
                <w:szCs w:val="18"/>
              </w:rPr>
            </w:pPr>
            <w:r w:rsidRPr="00430516">
              <w:rPr>
                <w:rFonts w:cs="Corbel"/>
                <w:color w:val="000000"/>
                <w:sz w:val="18"/>
                <w:szCs w:val="18"/>
              </w:rPr>
              <w:t xml:space="preserve">5 ≤ </w:t>
            </w:r>
            <w:del w:id="1160" w:author="rolf" w:date="2020-08-28T21:25:00Z">
              <w:r w:rsidRPr="00430516" w:rsidDel="00CF336D">
                <w:rPr>
                  <w:rFonts w:cs="Corbel"/>
                  <w:color w:val="000000"/>
                  <w:sz w:val="18"/>
                  <w:szCs w:val="18"/>
                </w:rPr>
                <w:delText xml:space="preserve">Breite </w:delText>
              </w:r>
            </w:del>
            <w:ins w:id="1161" w:author="rolf" w:date="2020-08-28T21:25:00Z">
              <w:r w:rsidR="00CF336D">
                <w:rPr>
                  <w:rFonts w:cs="Corbel"/>
                  <w:color w:val="000000"/>
                  <w:sz w:val="18"/>
                  <w:szCs w:val="18"/>
                </w:rPr>
                <w:t>Größe</w:t>
              </w:r>
              <w:r w:rsidR="00CF336D" w:rsidRPr="00430516">
                <w:rPr>
                  <w:rFonts w:cs="Corbel"/>
                  <w:color w:val="000000"/>
                  <w:sz w:val="18"/>
                  <w:szCs w:val="18"/>
                </w:rPr>
                <w:t xml:space="preserve"> </w:t>
              </w:r>
            </w:ins>
            <w:r w:rsidRPr="00430516">
              <w:rPr>
                <w:rFonts w:cs="Corbel"/>
                <w:color w:val="000000"/>
                <w:sz w:val="18"/>
                <w:szCs w:val="18"/>
              </w:rPr>
              <w:t xml:space="preserve">≤ 150 </w:t>
            </w:r>
          </w:p>
        </w:tc>
        <w:tc>
          <w:tcPr>
            <w:tcW w:w="1647" w:type="dxa"/>
            <w:tcPrChange w:id="1162" w:author="rolf" w:date="2020-08-28T21:19:00Z">
              <w:tcPr>
                <w:tcW w:w="1647" w:type="dxa"/>
              </w:tcPr>
            </w:tcPrChange>
          </w:tcPr>
          <w:p w14:paraId="60E00A55" w14:textId="5D97BB74" w:rsidR="00A9143E" w:rsidRPr="00A9143E" w:rsidRDefault="00A9143E" w:rsidP="00A9143E">
            <w:pPr>
              <w:pStyle w:val="Default"/>
              <w:rPr>
                <w:sz w:val="18"/>
                <w:szCs w:val="18"/>
              </w:rPr>
            </w:pPr>
            <w:r w:rsidRPr="00A9143E">
              <w:rPr>
                <w:sz w:val="18"/>
                <w:szCs w:val="18"/>
              </w:rPr>
              <w:t xml:space="preserve">34 </w:t>
            </w:r>
          </w:p>
        </w:tc>
      </w:tr>
      <w:tr w:rsidR="00A9143E" w:rsidRPr="00A948F6" w14:paraId="5FC6575B" w14:textId="77777777" w:rsidTr="00CF336D">
        <w:tblPrEx>
          <w:tblW w:w="9309" w:type="dxa"/>
          <w:tblPrExChange w:id="1163" w:author="rolf" w:date="2020-08-28T21:19:00Z">
            <w:tblPrEx>
              <w:tblW w:w="9309" w:type="dxa"/>
            </w:tblPrEx>
          </w:tblPrExChange>
        </w:tblPrEx>
        <w:tc>
          <w:tcPr>
            <w:tcW w:w="1814" w:type="dxa"/>
            <w:tcPrChange w:id="1164" w:author="rolf" w:date="2020-08-28T21:19:00Z">
              <w:tcPr>
                <w:tcW w:w="1814" w:type="dxa"/>
              </w:tcPr>
            </w:tcPrChange>
          </w:tcPr>
          <w:p w14:paraId="376F5171" w14:textId="06D81364" w:rsidR="00A9143E" w:rsidRPr="00A9143E" w:rsidRDefault="00A9143E" w:rsidP="00A9143E">
            <w:pPr>
              <w:pStyle w:val="Default"/>
              <w:rPr>
                <w:sz w:val="18"/>
                <w:szCs w:val="18"/>
              </w:rPr>
            </w:pPr>
            <w:r w:rsidRPr="00A9143E">
              <w:rPr>
                <w:sz w:val="18"/>
                <w:szCs w:val="18"/>
              </w:rPr>
              <w:t xml:space="preserve">--rf_percent </w:t>
            </w:r>
          </w:p>
        </w:tc>
        <w:tc>
          <w:tcPr>
            <w:tcW w:w="1038" w:type="dxa"/>
            <w:tcPrChange w:id="1165" w:author="rolf" w:date="2020-08-28T21:19:00Z">
              <w:tcPr>
                <w:tcW w:w="1038" w:type="dxa"/>
              </w:tcPr>
            </w:tcPrChange>
          </w:tcPr>
          <w:p w14:paraId="44943BE2" w14:textId="2A6C8533" w:rsidR="00A9143E" w:rsidRPr="00A9143E" w:rsidRDefault="00A9143E" w:rsidP="00A9143E">
            <w:pPr>
              <w:pStyle w:val="Default"/>
              <w:rPr>
                <w:sz w:val="18"/>
                <w:szCs w:val="18"/>
              </w:rPr>
            </w:pPr>
            <w:r w:rsidRPr="00A9143E">
              <w:rPr>
                <w:sz w:val="18"/>
                <w:szCs w:val="18"/>
              </w:rPr>
              <w:t xml:space="preserve">- </w:t>
            </w:r>
          </w:p>
        </w:tc>
        <w:tc>
          <w:tcPr>
            <w:tcW w:w="3068" w:type="dxa"/>
            <w:tcPrChange w:id="1166" w:author="rolf" w:date="2020-08-28T21:19:00Z">
              <w:tcPr>
                <w:tcW w:w="3358" w:type="dxa"/>
              </w:tcPr>
            </w:tcPrChange>
          </w:tcPr>
          <w:p w14:paraId="05CA3328" w14:textId="41870174" w:rsidR="00A9143E" w:rsidRPr="00A9143E" w:rsidRDefault="00430516" w:rsidP="006E0475">
            <w:pPr>
              <w:rPr>
                <w:rFonts w:cs="Corbel"/>
                <w:color w:val="000000"/>
                <w:sz w:val="18"/>
                <w:szCs w:val="18"/>
              </w:rPr>
            </w:pPr>
            <w:r w:rsidRPr="00430516">
              <w:rPr>
                <w:rFonts w:cs="Corbel"/>
                <w:color w:val="000000"/>
                <w:sz w:val="18"/>
                <w:szCs w:val="18"/>
              </w:rPr>
              <w:t xml:space="preserve">Prozentualer Anteil der besten </w:t>
            </w:r>
            <w:del w:id="1167" w:author="rolf" w:date="2020-08-28T21:25:00Z">
              <w:r w:rsidRPr="00430516" w:rsidDel="00CF336D">
                <w:rPr>
                  <w:rFonts w:cs="Corbel"/>
                  <w:color w:val="000000"/>
                  <w:sz w:val="18"/>
                  <w:szCs w:val="18"/>
                </w:rPr>
                <w:delText xml:space="preserve">Frames </w:delText>
              </w:r>
            </w:del>
            <w:ins w:id="1168" w:author="rolf" w:date="2020-08-28T21:25:00Z">
              <w:r w:rsidR="00CF336D">
                <w:rPr>
                  <w:rFonts w:cs="Corbel"/>
                  <w:color w:val="000000"/>
                  <w:sz w:val="18"/>
                  <w:szCs w:val="18"/>
                </w:rPr>
                <w:t>Bilder</w:t>
              </w:r>
              <w:r w:rsidR="00CF336D" w:rsidRPr="00430516">
                <w:rPr>
                  <w:rFonts w:cs="Corbel"/>
                  <w:color w:val="000000"/>
                  <w:sz w:val="18"/>
                  <w:szCs w:val="18"/>
                </w:rPr>
                <w:t xml:space="preserve"> </w:t>
              </w:r>
            </w:ins>
            <w:r w:rsidRPr="00430516">
              <w:rPr>
                <w:rFonts w:cs="Corbel"/>
                <w:color w:val="000000"/>
                <w:sz w:val="18"/>
                <w:szCs w:val="18"/>
              </w:rPr>
              <w:t xml:space="preserve">für die </w:t>
            </w:r>
            <w:del w:id="1169" w:author="rolf" w:date="2020-08-28T21:26:00Z">
              <w:r w:rsidRPr="00430516" w:rsidDel="00CF336D">
                <w:rPr>
                  <w:rFonts w:cs="Corbel"/>
                  <w:color w:val="000000"/>
                  <w:sz w:val="18"/>
                  <w:szCs w:val="18"/>
                </w:rPr>
                <w:delText>Referenzframe</w:delText>
              </w:r>
            </w:del>
            <w:ins w:id="1170" w:author="rolf" w:date="2020-08-28T21:26:00Z">
              <w:r w:rsidR="00CF336D" w:rsidRPr="00430516">
                <w:rPr>
                  <w:rFonts w:cs="Corbel"/>
                  <w:color w:val="000000"/>
                  <w:sz w:val="18"/>
                  <w:szCs w:val="18"/>
                </w:rPr>
                <w:t>Referenz</w:t>
              </w:r>
              <w:r w:rsidR="00CF336D">
                <w:rPr>
                  <w:rFonts w:cs="Corbel"/>
                  <w:color w:val="000000"/>
                  <w:sz w:val="18"/>
                  <w:szCs w:val="18"/>
                </w:rPr>
                <w:t>bild</w:t>
              </w:r>
            </w:ins>
            <w:r w:rsidRPr="00430516">
              <w:rPr>
                <w:rFonts w:cs="Corbel"/>
                <w:color w:val="000000"/>
                <w:sz w:val="18"/>
                <w:szCs w:val="18"/>
              </w:rPr>
              <w:t xml:space="preserve">-Berechnung </w:t>
            </w:r>
          </w:p>
        </w:tc>
        <w:tc>
          <w:tcPr>
            <w:tcW w:w="1742" w:type="dxa"/>
            <w:tcPrChange w:id="1171" w:author="rolf" w:date="2020-08-28T21:19:00Z">
              <w:tcPr>
                <w:tcW w:w="1452" w:type="dxa"/>
              </w:tcPr>
            </w:tcPrChange>
          </w:tcPr>
          <w:p w14:paraId="39194825" w14:textId="55BDC666" w:rsidR="00A9143E" w:rsidRPr="00A9143E" w:rsidRDefault="00430516" w:rsidP="00A9143E">
            <w:pPr>
              <w:rPr>
                <w:rFonts w:cs="Corbel"/>
                <w:color w:val="000000"/>
                <w:sz w:val="18"/>
                <w:szCs w:val="18"/>
              </w:rPr>
            </w:pPr>
            <w:r w:rsidRPr="00430516">
              <w:rPr>
                <w:rFonts w:cs="Corbel"/>
                <w:color w:val="000000"/>
                <w:sz w:val="18"/>
                <w:szCs w:val="18"/>
              </w:rPr>
              <w:t xml:space="preserve">3 ≤ Prozent ≤ 30 </w:t>
            </w:r>
          </w:p>
        </w:tc>
        <w:tc>
          <w:tcPr>
            <w:tcW w:w="1647" w:type="dxa"/>
            <w:tcPrChange w:id="1172" w:author="rolf" w:date="2020-08-28T21:19:00Z">
              <w:tcPr>
                <w:tcW w:w="1647" w:type="dxa"/>
              </w:tcPr>
            </w:tcPrChange>
          </w:tcPr>
          <w:p w14:paraId="19F17947" w14:textId="6CD97DF9" w:rsidR="00A9143E" w:rsidRPr="00A9143E" w:rsidRDefault="00A9143E" w:rsidP="00A9143E">
            <w:pPr>
              <w:pStyle w:val="Default"/>
              <w:rPr>
                <w:sz w:val="18"/>
                <w:szCs w:val="18"/>
              </w:rPr>
            </w:pPr>
            <w:r w:rsidRPr="00A9143E">
              <w:rPr>
                <w:sz w:val="18"/>
                <w:szCs w:val="18"/>
              </w:rPr>
              <w:t xml:space="preserve">5 </w:t>
            </w:r>
          </w:p>
        </w:tc>
      </w:tr>
      <w:tr w:rsidR="00A9143E" w:rsidRPr="00A948F6" w14:paraId="4E63F50A" w14:textId="77777777" w:rsidTr="00CF336D">
        <w:tblPrEx>
          <w:tblW w:w="9309" w:type="dxa"/>
          <w:tblPrExChange w:id="1173" w:author="rolf" w:date="2020-08-28T21:19:00Z">
            <w:tblPrEx>
              <w:tblW w:w="9309" w:type="dxa"/>
            </w:tblPrEx>
          </w:tblPrExChange>
        </w:tblPrEx>
        <w:tc>
          <w:tcPr>
            <w:tcW w:w="1814" w:type="dxa"/>
            <w:tcPrChange w:id="1174" w:author="rolf" w:date="2020-08-28T21:19:00Z">
              <w:tcPr>
                <w:tcW w:w="1814" w:type="dxa"/>
              </w:tcPr>
            </w:tcPrChange>
          </w:tcPr>
          <w:p w14:paraId="6800A1D7" w14:textId="71CF4073" w:rsidR="00A9143E" w:rsidRPr="00A9143E" w:rsidRDefault="00A9143E" w:rsidP="00A9143E">
            <w:pPr>
              <w:pStyle w:val="Default"/>
              <w:rPr>
                <w:sz w:val="18"/>
                <w:szCs w:val="18"/>
              </w:rPr>
            </w:pPr>
            <w:r w:rsidRPr="00A9143E">
              <w:rPr>
                <w:sz w:val="18"/>
                <w:szCs w:val="18"/>
              </w:rPr>
              <w:t xml:space="preserve">--dark </w:t>
            </w:r>
          </w:p>
        </w:tc>
        <w:tc>
          <w:tcPr>
            <w:tcW w:w="1038" w:type="dxa"/>
            <w:tcPrChange w:id="1175" w:author="rolf" w:date="2020-08-28T21:19:00Z">
              <w:tcPr>
                <w:tcW w:w="1038" w:type="dxa"/>
              </w:tcPr>
            </w:tcPrChange>
          </w:tcPr>
          <w:p w14:paraId="7B4DB2AF" w14:textId="36E86820" w:rsidR="00A9143E" w:rsidRPr="00A9143E" w:rsidRDefault="00A9143E" w:rsidP="00A9143E">
            <w:pPr>
              <w:pStyle w:val="Default"/>
              <w:rPr>
                <w:sz w:val="18"/>
                <w:szCs w:val="18"/>
              </w:rPr>
            </w:pPr>
            <w:r w:rsidRPr="00A9143E">
              <w:rPr>
                <w:sz w:val="18"/>
                <w:szCs w:val="18"/>
              </w:rPr>
              <w:t xml:space="preserve">-d </w:t>
            </w:r>
          </w:p>
        </w:tc>
        <w:tc>
          <w:tcPr>
            <w:tcW w:w="3068" w:type="dxa"/>
            <w:tcPrChange w:id="1176" w:author="rolf" w:date="2020-08-28T21:19:00Z">
              <w:tcPr>
                <w:tcW w:w="3358" w:type="dxa"/>
              </w:tcPr>
            </w:tcPrChange>
          </w:tcPr>
          <w:p w14:paraId="6ECCCDE5" w14:textId="2AD8828D" w:rsidR="00A9143E" w:rsidRPr="00A9143E" w:rsidRDefault="00A77356" w:rsidP="006E0475">
            <w:pPr>
              <w:rPr>
                <w:rFonts w:cs="Corbel"/>
                <w:color w:val="000000"/>
                <w:sz w:val="18"/>
                <w:szCs w:val="18"/>
              </w:rPr>
            </w:pPr>
            <w:r w:rsidRPr="00A77356">
              <w:rPr>
                <w:rFonts w:cs="Corbel"/>
                <w:color w:val="000000"/>
                <w:sz w:val="18"/>
                <w:szCs w:val="18"/>
              </w:rPr>
              <w:t xml:space="preserve">Bilddatei für </w:t>
            </w:r>
            <w:del w:id="1177" w:author="rolf" w:date="2020-08-28T21:27:00Z">
              <w:r w:rsidRPr="00A77356" w:rsidDel="00CF336D">
                <w:rPr>
                  <w:rFonts w:cs="Corbel"/>
                  <w:color w:val="000000"/>
                  <w:sz w:val="18"/>
                  <w:szCs w:val="18"/>
                </w:rPr>
                <w:delText xml:space="preserve">Dunkelbildkorrektur </w:delText>
              </w:r>
            </w:del>
            <w:ins w:id="1178" w:author="rolf" w:date="2020-08-28T21:27:00Z">
              <w:r w:rsidR="00CF336D">
                <w:rPr>
                  <w:rFonts w:cs="Corbel"/>
                  <w:color w:val="000000"/>
                  <w:sz w:val="18"/>
                  <w:szCs w:val="18"/>
                </w:rPr>
                <w:t>„Dark Frame“-K</w:t>
              </w:r>
              <w:r w:rsidR="00CF336D" w:rsidRPr="00A77356">
                <w:rPr>
                  <w:rFonts w:cs="Corbel"/>
                  <w:color w:val="000000"/>
                  <w:sz w:val="18"/>
                  <w:szCs w:val="18"/>
                </w:rPr>
                <w:t xml:space="preserve">orrektur </w:t>
              </w:r>
            </w:ins>
          </w:p>
        </w:tc>
        <w:tc>
          <w:tcPr>
            <w:tcW w:w="1742" w:type="dxa"/>
            <w:tcPrChange w:id="1179" w:author="rolf" w:date="2020-08-28T21:19:00Z">
              <w:tcPr>
                <w:tcW w:w="1452" w:type="dxa"/>
              </w:tcPr>
            </w:tcPrChange>
          </w:tcPr>
          <w:p w14:paraId="4203C0CE" w14:textId="5E283022" w:rsidR="00A9143E" w:rsidRPr="00A9143E" w:rsidRDefault="00A77356">
            <w:pPr>
              <w:rPr>
                <w:rFonts w:cs="Corbel"/>
                <w:color w:val="000000"/>
                <w:sz w:val="18"/>
                <w:szCs w:val="18"/>
              </w:rPr>
            </w:pPr>
            <w:del w:id="1180" w:author="rolf" w:date="2020-08-28T21:26:00Z">
              <w:r w:rsidRPr="00A77356" w:rsidDel="00CF336D">
                <w:rPr>
                  <w:rFonts w:cs="Corbel"/>
                  <w:color w:val="000000"/>
                  <w:sz w:val="18"/>
                  <w:szCs w:val="18"/>
                </w:rPr>
                <w:delText>Voll qualifi</w:delText>
              </w:r>
              <w:r w:rsidR="0080706C" w:rsidDel="00CF336D">
                <w:rPr>
                  <w:rFonts w:cs="Corbel"/>
                  <w:color w:val="000000"/>
                  <w:sz w:val="18"/>
                  <w:szCs w:val="18"/>
                </w:rPr>
                <w:delText>-</w:delText>
              </w:r>
              <w:r w:rsidRPr="00A77356" w:rsidDel="00CF336D">
                <w:rPr>
                  <w:rFonts w:cs="Corbel"/>
                  <w:color w:val="000000"/>
                  <w:sz w:val="18"/>
                  <w:szCs w:val="18"/>
                </w:rPr>
                <w:delText>zierter</w:delText>
              </w:r>
            </w:del>
            <w:ins w:id="1181" w:author="rolf" w:date="2020-08-28T21:26:00Z">
              <w:r w:rsidR="00CF336D">
                <w:rPr>
                  <w:rFonts w:cs="Corbel"/>
                  <w:color w:val="000000"/>
                  <w:sz w:val="18"/>
                  <w:szCs w:val="18"/>
                </w:rPr>
                <w:t>Absoluter Dateip</w:t>
              </w:r>
            </w:ins>
            <w:del w:id="1182" w:author="rolf" w:date="2020-08-28T21:26:00Z">
              <w:r w:rsidRPr="00A77356" w:rsidDel="00CF336D">
                <w:rPr>
                  <w:rFonts w:cs="Corbel"/>
                  <w:color w:val="000000"/>
                  <w:sz w:val="18"/>
                  <w:szCs w:val="18"/>
                </w:rPr>
                <w:delText xml:space="preserve"> P</w:delText>
              </w:r>
            </w:del>
            <w:r w:rsidRPr="00A77356">
              <w:rPr>
                <w:rFonts w:cs="Corbel"/>
                <w:color w:val="000000"/>
                <w:sz w:val="18"/>
                <w:szCs w:val="18"/>
              </w:rPr>
              <w:t>fad zu einer Bilddatei mit der Erwei</w:t>
            </w:r>
            <w:del w:id="1183" w:author="rolf" w:date="2020-08-28T21:26:00Z">
              <w:r w:rsidR="0080706C" w:rsidDel="00CF336D">
                <w:rPr>
                  <w:rFonts w:cs="Corbel"/>
                  <w:color w:val="000000"/>
                  <w:sz w:val="18"/>
                  <w:szCs w:val="18"/>
                </w:rPr>
                <w:delText>-</w:delText>
              </w:r>
            </w:del>
            <w:r w:rsidRPr="00A77356">
              <w:rPr>
                <w:rFonts w:cs="Corbel"/>
                <w:color w:val="000000"/>
                <w:sz w:val="18"/>
                <w:szCs w:val="18"/>
              </w:rPr>
              <w:t xml:space="preserve">terung png, tiff oder fits </w:t>
            </w:r>
          </w:p>
        </w:tc>
        <w:tc>
          <w:tcPr>
            <w:tcW w:w="1647" w:type="dxa"/>
            <w:tcPrChange w:id="1184" w:author="rolf" w:date="2020-08-28T21:19:00Z">
              <w:tcPr>
                <w:tcW w:w="1647" w:type="dxa"/>
              </w:tcPr>
            </w:tcPrChange>
          </w:tcPr>
          <w:p w14:paraId="250866FE" w14:textId="70028D8C" w:rsidR="00A9143E" w:rsidRPr="00A9143E" w:rsidRDefault="00A9143E" w:rsidP="00A9143E">
            <w:pPr>
              <w:pStyle w:val="Default"/>
              <w:rPr>
                <w:sz w:val="18"/>
                <w:szCs w:val="18"/>
              </w:rPr>
            </w:pPr>
            <w:r w:rsidRPr="00A9143E">
              <w:rPr>
                <w:sz w:val="18"/>
                <w:szCs w:val="18"/>
              </w:rPr>
              <w:t xml:space="preserve">- </w:t>
            </w:r>
          </w:p>
        </w:tc>
      </w:tr>
      <w:tr w:rsidR="00A9143E" w:rsidRPr="00A948F6" w14:paraId="3286A068" w14:textId="77777777" w:rsidTr="00CF336D">
        <w:tblPrEx>
          <w:tblW w:w="9309" w:type="dxa"/>
          <w:tblPrExChange w:id="1185" w:author="rolf" w:date="2020-08-28T21:19:00Z">
            <w:tblPrEx>
              <w:tblW w:w="9309" w:type="dxa"/>
            </w:tblPrEx>
          </w:tblPrExChange>
        </w:tblPrEx>
        <w:tc>
          <w:tcPr>
            <w:tcW w:w="1814" w:type="dxa"/>
            <w:tcPrChange w:id="1186" w:author="rolf" w:date="2020-08-28T21:19:00Z">
              <w:tcPr>
                <w:tcW w:w="1814" w:type="dxa"/>
              </w:tcPr>
            </w:tcPrChange>
          </w:tcPr>
          <w:p w14:paraId="59EC0CBE" w14:textId="678ED438" w:rsidR="00A9143E" w:rsidRPr="00A9143E" w:rsidRDefault="00A9143E" w:rsidP="00A9143E">
            <w:pPr>
              <w:pStyle w:val="Default"/>
              <w:rPr>
                <w:sz w:val="18"/>
                <w:szCs w:val="18"/>
              </w:rPr>
            </w:pPr>
            <w:r w:rsidRPr="00A9143E">
              <w:rPr>
                <w:sz w:val="18"/>
                <w:szCs w:val="18"/>
              </w:rPr>
              <w:t xml:space="preserve">--flat </w:t>
            </w:r>
          </w:p>
        </w:tc>
        <w:tc>
          <w:tcPr>
            <w:tcW w:w="1038" w:type="dxa"/>
            <w:tcPrChange w:id="1187" w:author="rolf" w:date="2020-08-28T21:19:00Z">
              <w:tcPr>
                <w:tcW w:w="1038" w:type="dxa"/>
              </w:tcPr>
            </w:tcPrChange>
          </w:tcPr>
          <w:p w14:paraId="4FB1C8F0" w14:textId="6D704F5E" w:rsidR="00A9143E" w:rsidRPr="00A9143E" w:rsidRDefault="00A9143E" w:rsidP="00A9143E">
            <w:pPr>
              <w:pStyle w:val="Default"/>
              <w:rPr>
                <w:sz w:val="18"/>
                <w:szCs w:val="18"/>
              </w:rPr>
            </w:pPr>
            <w:r w:rsidRPr="00A9143E">
              <w:rPr>
                <w:sz w:val="18"/>
                <w:szCs w:val="18"/>
              </w:rPr>
              <w:t xml:space="preserve">-f </w:t>
            </w:r>
          </w:p>
        </w:tc>
        <w:tc>
          <w:tcPr>
            <w:tcW w:w="3068" w:type="dxa"/>
            <w:tcPrChange w:id="1188" w:author="rolf" w:date="2020-08-28T21:19:00Z">
              <w:tcPr>
                <w:tcW w:w="3358" w:type="dxa"/>
              </w:tcPr>
            </w:tcPrChange>
          </w:tcPr>
          <w:p w14:paraId="727678F3" w14:textId="5B43745F" w:rsidR="00A9143E" w:rsidRPr="00A9143E" w:rsidRDefault="00A77356" w:rsidP="006E0475">
            <w:pPr>
              <w:rPr>
                <w:rFonts w:cs="Corbel"/>
                <w:color w:val="000000"/>
                <w:sz w:val="18"/>
                <w:szCs w:val="18"/>
              </w:rPr>
            </w:pPr>
            <w:r w:rsidRPr="00A77356">
              <w:rPr>
                <w:rFonts w:cs="Corbel"/>
                <w:color w:val="000000"/>
                <w:sz w:val="18"/>
                <w:szCs w:val="18"/>
              </w:rPr>
              <w:t xml:space="preserve">Bilddatei für </w:t>
            </w:r>
            <w:del w:id="1189" w:author="rolf" w:date="2020-08-28T21:27:00Z">
              <w:r w:rsidRPr="00A77356" w:rsidDel="00CF336D">
                <w:rPr>
                  <w:rFonts w:cs="Corbel"/>
                  <w:color w:val="000000"/>
                  <w:sz w:val="18"/>
                  <w:szCs w:val="18"/>
                </w:rPr>
                <w:delText xml:space="preserve">Flachbildkorrektur </w:delText>
              </w:r>
            </w:del>
            <w:ins w:id="1190" w:author="rolf" w:date="2020-08-28T21:27:00Z">
              <w:r w:rsidR="00CF336D">
                <w:rPr>
                  <w:rFonts w:cs="Corbel"/>
                  <w:color w:val="000000"/>
                  <w:sz w:val="18"/>
                  <w:szCs w:val="18"/>
                </w:rPr>
                <w:t>„Flat Frame“-K</w:t>
              </w:r>
              <w:r w:rsidR="00CF336D" w:rsidRPr="00A77356">
                <w:rPr>
                  <w:rFonts w:cs="Corbel"/>
                  <w:color w:val="000000"/>
                  <w:sz w:val="18"/>
                  <w:szCs w:val="18"/>
                </w:rPr>
                <w:t xml:space="preserve">orrektur </w:t>
              </w:r>
            </w:ins>
          </w:p>
        </w:tc>
        <w:tc>
          <w:tcPr>
            <w:tcW w:w="1742" w:type="dxa"/>
            <w:tcPrChange w:id="1191" w:author="rolf" w:date="2020-08-28T21:19:00Z">
              <w:tcPr>
                <w:tcW w:w="1452" w:type="dxa"/>
              </w:tcPr>
            </w:tcPrChange>
          </w:tcPr>
          <w:p w14:paraId="460AF358" w14:textId="114D31A9" w:rsidR="00A9143E" w:rsidRPr="00A9143E" w:rsidRDefault="00CF336D" w:rsidP="00A9143E">
            <w:pPr>
              <w:rPr>
                <w:rFonts w:cs="Corbel"/>
                <w:color w:val="000000"/>
                <w:sz w:val="18"/>
                <w:szCs w:val="18"/>
              </w:rPr>
            </w:pPr>
            <w:ins w:id="1192" w:author="rolf" w:date="2020-08-28T21:26:00Z">
              <w:r>
                <w:rPr>
                  <w:rFonts w:cs="Corbel"/>
                  <w:color w:val="000000"/>
                  <w:sz w:val="18"/>
                  <w:szCs w:val="18"/>
                </w:rPr>
                <w:t>Absoluter Dateip</w:t>
              </w:r>
              <w:r w:rsidRPr="00A77356">
                <w:rPr>
                  <w:rFonts w:cs="Corbel"/>
                  <w:color w:val="000000"/>
                  <w:sz w:val="18"/>
                  <w:szCs w:val="18"/>
                </w:rPr>
                <w:t xml:space="preserve">fad </w:t>
              </w:r>
            </w:ins>
            <w:del w:id="1193" w:author="rolf" w:date="2020-08-28T21:26:00Z">
              <w:r w:rsidR="00A77356" w:rsidRPr="00A77356" w:rsidDel="00CF336D">
                <w:rPr>
                  <w:rFonts w:cs="Corbel"/>
                  <w:color w:val="000000"/>
                  <w:sz w:val="18"/>
                  <w:szCs w:val="18"/>
                </w:rPr>
                <w:delText>Voll qualifi</w:delText>
              </w:r>
              <w:r w:rsidR="0080706C" w:rsidDel="00CF336D">
                <w:rPr>
                  <w:rFonts w:cs="Corbel"/>
                  <w:color w:val="000000"/>
                  <w:sz w:val="18"/>
                  <w:szCs w:val="18"/>
                </w:rPr>
                <w:delText>-</w:delText>
              </w:r>
              <w:r w:rsidR="00A77356" w:rsidRPr="00A77356" w:rsidDel="00CF336D">
                <w:rPr>
                  <w:rFonts w:cs="Corbel"/>
                  <w:color w:val="000000"/>
                  <w:sz w:val="18"/>
                  <w:szCs w:val="18"/>
                </w:rPr>
                <w:delText xml:space="preserve">zierter Pfad </w:delText>
              </w:r>
            </w:del>
            <w:r w:rsidR="00A77356" w:rsidRPr="00A77356">
              <w:rPr>
                <w:rFonts w:cs="Corbel"/>
                <w:color w:val="000000"/>
                <w:sz w:val="18"/>
                <w:szCs w:val="18"/>
              </w:rPr>
              <w:t>zu einer Bilddatei mit der Erwei</w:t>
            </w:r>
            <w:r w:rsidR="0080706C">
              <w:rPr>
                <w:rFonts w:cs="Corbel"/>
                <w:color w:val="000000"/>
                <w:sz w:val="18"/>
                <w:szCs w:val="18"/>
              </w:rPr>
              <w:t xml:space="preserve"> </w:t>
            </w:r>
            <w:r w:rsidR="00A77356" w:rsidRPr="00A77356">
              <w:rPr>
                <w:rFonts w:cs="Corbel"/>
                <w:color w:val="000000"/>
                <w:sz w:val="18"/>
                <w:szCs w:val="18"/>
              </w:rPr>
              <w:t xml:space="preserve">terung png, tiff oder fits </w:t>
            </w:r>
          </w:p>
        </w:tc>
        <w:tc>
          <w:tcPr>
            <w:tcW w:w="1647" w:type="dxa"/>
            <w:tcPrChange w:id="1194" w:author="rolf" w:date="2020-08-28T21:19:00Z">
              <w:tcPr>
                <w:tcW w:w="1647" w:type="dxa"/>
              </w:tcPr>
            </w:tcPrChange>
          </w:tcPr>
          <w:p w14:paraId="2D26548E" w14:textId="324D21F3" w:rsidR="00A9143E" w:rsidRPr="00A9143E" w:rsidRDefault="00A9143E" w:rsidP="00A9143E">
            <w:pPr>
              <w:pStyle w:val="Default"/>
              <w:rPr>
                <w:sz w:val="18"/>
                <w:szCs w:val="18"/>
              </w:rPr>
            </w:pPr>
            <w:r w:rsidRPr="00A9143E">
              <w:rPr>
                <w:sz w:val="18"/>
                <w:szCs w:val="18"/>
              </w:rPr>
              <w:t xml:space="preserve">- </w:t>
            </w:r>
          </w:p>
        </w:tc>
      </w:tr>
    </w:tbl>
    <w:p w14:paraId="35C88F39" w14:textId="4B5313C1" w:rsidR="00A77356" w:rsidRPr="009F1F21" w:rsidRDefault="00A77356" w:rsidP="009F1F21">
      <w:pPr>
        <w:rPr>
          <w:sz w:val="16"/>
          <w:szCs w:val="16"/>
        </w:rPr>
      </w:pPr>
    </w:p>
    <w:tbl>
      <w:tblPr>
        <w:tblStyle w:val="Tabellenraster"/>
        <w:tblW w:w="9309" w:type="dxa"/>
        <w:tblLayout w:type="fixed"/>
        <w:tblLook w:val="04A0" w:firstRow="1" w:lastRow="0" w:firstColumn="1" w:lastColumn="0" w:noHBand="0" w:noVBand="1"/>
      </w:tblPr>
      <w:tblGrid>
        <w:gridCol w:w="1811"/>
        <w:gridCol w:w="1274"/>
        <w:gridCol w:w="2693"/>
        <w:gridCol w:w="1875"/>
        <w:gridCol w:w="1656"/>
        <w:tblGridChange w:id="1195">
          <w:tblGrid>
            <w:gridCol w:w="1811"/>
            <w:gridCol w:w="1037"/>
            <w:gridCol w:w="3355"/>
            <w:gridCol w:w="1450"/>
            <w:gridCol w:w="1656"/>
          </w:tblGrid>
        </w:tblGridChange>
      </w:tblGrid>
      <w:tr w:rsidR="00A77356" w14:paraId="7C9D28CC" w14:textId="77777777" w:rsidTr="00A453AB">
        <w:tc>
          <w:tcPr>
            <w:tcW w:w="9309" w:type="dxa"/>
            <w:gridSpan w:val="5"/>
          </w:tcPr>
          <w:p w14:paraId="61A11B32" w14:textId="74CFBE79" w:rsidR="00A77356" w:rsidRPr="00A77356" w:rsidRDefault="00A77356" w:rsidP="00A77356">
            <w:pPr>
              <w:rPr>
                <w:rFonts w:cs="Corbel"/>
                <w:color w:val="000000"/>
                <w:szCs w:val="22"/>
              </w:rPr>
            </w:pPr>
            <w:r w:rsidRPr="00A77356">
              <w:rPr>
                <w:rFonts w:cs="Corbel"/>
                <w:color w:val="000000"/>
                <w:szCs w:val="22"/>
              </w:rPr>
              <w:t xml:space="preserve">Mehrpunkt-Ausrichtungsparameter </w:t>
            </w:r>
          </w:p>
        </w:tc>
      </w:tr>
      <w:tr w:rsidR="00A77356" w:rsidRPr="00A948F6" w14:paraId="38D3E260" w14:textId="77777777" w:rsidTr="00D31D32">
        <w:tblPrEx>
          <w:tblW w:w="9309" w:type="dxa"/>
          <w:tblLayout w:type="fixed"/>
          <w:tblPrExChange w:id="1196" w:author="rolf" w:date="2020-08-28T21:32:00Z">
            <w:tblPrEx>
              <w:tblW w:w="9309" w:type="dxa"/>
              <w:tblLayout w:type="fixed"/>
            </w:tblPrEx>
          </w:tblPrExChange>
        </w:tblPrEx>
        <w:tc>
          <w:tcPr>
            <w:tcW w:w="1811" w:type="dxa"/>
            <w:tcPrChange w:id="1197" w:author="rolf" w:date="2020-08-28T21:32:00Z">
              <w:tcPr>
                <w:tcW w:w="1811" w:type="dxa"/>
              </w:tcPr>
            </w:tcPrChange>
          </w:tcPr>
          <w:p w14:paraId="59CEA311" w14:textId="2A7DFE65" w:rsidR="00A77356" w:rsidRPr="00A77356" w:rsidRDefault="00A77356" w:rsidP="00A77356">
            <w:pPr>
              <w:pStyle w:val="Default"/>
              <w:ind w:right="-256"/>
              <w:rPr>
                <w:szCs w:val="22"/>
              </w:rPr>
            </w:pPr>
            <w:r>
              <w:rPr>
                <w:szCs w:val="22"/>
              </w:rPr>
              <w:t xml:space="preserve">Name </w:t>
            </w:r>
          </w:p>
        </w:tc>
        <w:tc>
          <w:tcPr>
            <w:tcW w:w="1274" w:type="dxa"/>
            <w:tcPrChange w:id="1198" w:author="rolf" w:date="2020-08-28T21:32:00Z">
              <w:tcPr>
                <w:tcW w:w="1037" w:type="dxa"/>
              </w:tcPr>
            </w:tcPrChange>
          </w:tcPr>
          <w:p w14:paraId="6752A2C8" w14:textId="5714C826" w:rsidR="00A77356" w:rsidRPr="00A77356" w:rsidRDefault="00A77356" w:rsidP="00A77356">
            <w:pPr>
              <w:pStyle w:val="Default"/>
              <w:ind w:right="-256"/>
              <w:rPr>
                <w:szCs w:val="22"/>
              </w:rPr>
            </w:pPr>
            <w:del w:id="1199" w:author="rolf" w:date="2020-08-28T21:32:00Z">
              <w:r w:rsidDel="00D31D32">
                <w:rPr>
                  <w:szCs w:val="22"/>
                </w:rPr>
                <w:delText xml:space="preserve">Shortcut </w:delText>
              </w:r>
            </w:del>
            <w:ins w:id="1200" w:author="rolf" w:date="2020-08-28T21:32:00Z">
              <w:r w:rsidR="00D31D32">
                <w:rPr>
                  <w:szCs w:val="22"/>
                </w:rPr>
                <w:t>Abkürzung</w:t>
              </w:r>
            </w:ins>
          </w:p>
        </w:tc>
        <w:tc>
          <w:tcPr>
            <w:tcW w:w="2693" w:type="dxa"/>
            <w:tcPrChange w:id="1201" w:author="rolf" w:date="2020-08-28T21:32:00Z">
              <w:tcPr>
                <w:tcW w:w="3355" w:type="dxa"/>
              </w:tcPr>
            </w:tcPrChange>
          </w:tcPr>
          <w:p w14:paraId="683BCA2A" w14:textId="7B26DB1D" w:rsidR="00A77356" w:rsidRPr="00A77356" w:rsidRDefault="00A77356" w:rsidP="00A77356">
            <w:pPr>
              <w:ind w:right="-256"/>
              <w:rPr>
                <w:rFonts w:cs="Corbel"/>
                <w:color w:val="000000"/>
                <w:szCs w:val="22"/>
              </w:rPr>
            </w:pPr>
            <w:r w:rsidRPr="00EB02FE">
              <w:rPr>
                <w:rFonts w:cs="Corbel"/>
                <w:color w:val="000000"/>
                <w:szCs w:val="22"/>
              </w:rPr>
              <w:t>Beschreibung</w:t>
            </w:r>
            <w:r w:rsidRPr="00A77356">
              <w:rPr>
                <w:rFonts w:cs="Corbel"/>
                <w:color w:val="000000"/>
                <w:szCs w:val="22"/>
              </w:rPr>
              <w:t xml:space="preserve"> </w:t>
            </w:r>
          </w:p>
        </w:tc>
        <w:tc>
          <w:tcPr>
            <w:tcW w:w="1875" w:type="dxa"/>
            <w:tcPrChange w:id="1202" w:author="rolf" w:date="2020-08-28T21:32:00Z">
              <w:tcPr>
                <w:tcW w:w="1450" w:type="dxa"/>
              </w:tcPr>
            </w:tcPrChange>
          </w:tcPr>
          <w:p w14:paraId="58C7A298" w14:textId="1CB0F095" w:rsidR="00A77356" w:rsidRPr="00A77356" w:rsidRDefault="00A77356" w:rsidP="00A77356">
            <w:pPr>
              <w:ind w:right="-256"/>
              <w:rPr>
                <w:rFonts w:cs="Corbel"/>
                <w:color w:val="000000"/>
                <w:szCs w:val="22"/>
              </w:rPr>
            </w:pPr>
            <w:r w:rsidRPr="00EB02FE">
              <w:rPr>
                <w:rFonts w:cs="Corbel"/>
                <w:color w:val="000000"/>
                <w:szCs w:val="22"/>
              </w:rPr>
              <w:t>Wert</w:t>
            </w:r>
            <w:r w:rsidRPr="00A77356">
              <w:rPr>
                <w:rFonts w:cs="Corbel"/>
                <w:color w:val="000000"/>
                <w:szCs w:val="22"/>
              </w:rPr>
              <w:t xml:space="preserve"> </w:t>
            </w:r>
          </w:p>
        </w:tc>
        <w:tc>
          <w:tcPr>
            <w:tcW w:w="1656" w:type="dxa"/>
            <w:tcPrChange w:id="1203" w:author="rolf" w:date="2020-08-28T21:32:00Z">
              <w:tcPr>
                <w:tcW w:w="1656" w:type="dxa"/>
              </w:tcPr>
            </w:tcPrChange>
          </w:tcPr>
          <w:p w14:paraId="7DB58C4A" w14:textId="4B0A4025" w:rsidR="00A77356" w:rsidRPr="00A77356" w:rsidRDefault="00A77356" w:rsidP="00A77356">
            <w:pPr>
              <w:pStyle w:val="Default"/>
              <w:ind w:right="-256"/>
              <w:rPr>
                <w:szCs w:val="22"/>
              </w:rPr>
            </w:pPr>
            <w:r w:rsidRPr="00EB02FE">
              <w:rPr>
                <w:szCs w:val="22"/>
              </w:rPr>
              <w:t xml:space="preserve">Standardmäßig </w:t>
            </w:r>
          </w:p>
        </w:tc>
      </w:tr>
      <w:tr w:rsidR="00F65010" w:rsidRPr="00A948F6" w14:paraId="73320745" w14:textId="77777777" w:rsidTr="00D31D32">
        <w:tblPrEx>
          <w:tblW w:w="9309" w:type="dxa"/>
          <w:tblLayout w:type="fixed"/>
          <w:tblPrExChange w:id="1204" w:author="rolf" w:date="2020-08-28T21:32:00Z">
            <w:tblPrEx>
              <w:tblW w:w="9309" w:type="dxa"/>
              <w:tblLayout w:type="fixed"/>
            </w:tblPrEx>
          </w:tblPrExChange>
        </w:tblPrEx>
        <w:tc>
          <w:tcPr>
            <w:tcW w:w="1811" w:type="dxa"/>
            <w:tcPrChange w:id="1205" w:author="rolf" w:date="2020-08-28T21:32:00Z">
              <w:tcPr>
                <w:tcW w:w="1811" w:type="dxa"/>
              </w:tcPr>
            </w:tcPrChange>
          </w:tcPr>
          <w:p w14:paraId="378E2B4A" w14:textId="7D89E926" w:rsidR="00F65010" w:rsidRPr="00F65010" w:rsidRDefault="00F65010" w:rsidP="00F65010">
            <w:pPr>
              <w:pStyle w:val="Default"/>
              <w:rPr>
                <w:sz w:val="18"/>
                <w:szCs w:val="18"/>
              </w:rPr>
            </w:pPr>
            <w:r w:rsidRPr="00F65010">
              <w:rPr>
                <w:sz w:val="18"/>
                <w:szCs w:val="18"/>
              </w:rPr>
              <w:t xml:space="preserve">--align_box_width </w:t>
            </w:r>
          </w:p>
        </w:tc>
        <w:tc>
          <w:tcPr>
            <w:tcW w:w="1274" w:type="dxa"/>
            <w:tcPrChange w:id="1206" w:author="rolf" w:date="2020-08-28T21:32:00Z">
              <w:tcPr>
                <w:tcW w:w="1037" w:type="dxa"/>
              </w:tcPr>
            </w:tcPrChange>
          </w:tcPr>
          <w:p w14:paraId="641F8A8D" w14:textId="2EC25B5B" w:rsidR="00F65010" w:rsidRPr="00F65010" w:rsidRDefault="00F65010" w:rsidP="00F65010">
            <w:pPr>
              <w:pStyle w:val="Default"/>
              <w:rPr>
                <w:sz w:val="18"/>
                <w:szCs w:val="18"/>
              </w:rPr>
            </w:pPr>
            <w:r w:rsidRPr="00F65010">
              <w:rPr>
                <w:sz w:val="18"/>
                <w:szCs w:val="18"/>
              </w:rPr>
              <w:t xml:space="preserve">-a </w:t>
            </w:r>
          </w:p>
        </w:tc>
        <w:tc>
          <w:tcPr>
            <w:tcW w:w="2693" w:type="dxa"/>
            <w:tcPrChange w:id="1207" w:author="rolf" w:date="2020-08-28T21:32:00Z">
              <w:tcPr>
                <w:tcW w:w="3355" w:type="dxa"/>
              </w:tcPr>
            </w:tcPrChange>
          </w:tcPr>
          <w:p w14:paraId="291326CE" w14:textId="250FC0D0" w:rsidR="00F65010" w:rsidRPr="00F65010" w:rsidRDefault="00042B3F" w:rsidP="006E0475">
            <w:pPr>
              <w:rPr>
                <w:rFonts w:cs="Corbel"/>
                <w:color w:val="000000"/>
                <w:sz w:val="18"/>
                <w:szCs w:val="18"/>
              </w:rPr>
            </w:pPr>
            <w:del w:id="1208" w:author="rolf" w:date="2020-08-28T21:28:00Z">
              <w:r w:rsidRPr="00042B3F" w:rsidDel="00D31D32">
                <w:rPr>
                  <w:rFonts w:cs="Corbel"/>
                  <w:color w:val="000000"/>
                  <w:sz w:val="18"/>
                  <w:szCs w:val="18"/>
                </w:rPr>
                <w:delText xml:space="preserve">Breite </w:delText>
              </w:r>
            </w:del>
            <w:ins w:id="1209" w:author="rolf" w:date="2020-08-28T21:28:00Z">
              <w:r w:rsidR="00D31D32">
                <w:rPr>
                  <w:rFonts w:cs="Corbel"/>
                  <w:color w:val="000000"/>
                  <w:sz w:val="18"/>
                  <w:szCs w:val="18"/>
                </w:rPr>
                <w:t>Größe</w:t>
              </w:r>
              <w:r w:rsidR="00D31D32" w:rsidRPr="00042B3F">
                <w:rPr>
                  <w:rFonts w:cs="Corbel"/>
                  <w:color w:val="000000"/>
                  <w:sz w:val="18"/>
                  <w:szCs w:val="18"/>
                </w:rPr>
                <w:t xml:space="preserve"> </w:t>
              </w:r>
            </w:ins>
            <w:r w:rsidRPr="00042B3F">
              <w:rPr>
                <w:rFonts w:cs="Corbel"/>
                <w:color w:val="000000"/>
                <w:sz w:val="18"/>
                <w:szCs w:val="18"/>
              </w:rPr>
              <w:t>de</w:t>
            </w:r>
            <w:del w:id="1210" w:author="rolf" w:date="2020-08-28T21:28:00Z">
              <w:r w:rsidRPr="00042B3F" w:rsidDel="00D31D32">
                <w:rPr>
                  <w:rFonts w:cs="Corbel"/>
                  <w:color w:val="000000"/>
                  <w:sz w:val="18"/>
                  <w:szCs w:val="18"/>
                </w:rPr>
                <w:delText>s</w:delText>
              </w:r>
            </w:del>
            <w:ins w:id="1211" w:author="rolf" w:date="2020-08-28T21:28:00Z">
              <w:r w:rsidR="00D31D32">
                <w:rPr>
                  <w:rFonts w:cs="Corbel"/>
                  <w:color w:val="000000"/>
                  <w:sz w:val="18"/>
                  <w:szCs w:val="18"/>
                </w:rPr>
                <w:t>r</w:t>
              </w:r>
            </w:ins>
            <w:r w:rsidRPr="00042B3F">
              <w:rPr>
                <w:rFonts w:cs="Corbel"/>
                <w:color w:val="000000"/>
                <w:sz w:val="18"/>
                <w:szCs w:val="18"/>
              </w:rPr>
              <w:t xml:space="preserve"> </w:t>
            </w:r>
            <w:del w:id="1212" w:author="rolf" w:date="2020-08-28T21:28:00Z">
              <w:r w:rsidRPr="00042B3F" w:rsidDel="00D31D32">
                <w:rPr>
                  <w:rFonts w:cs="Corbel"/>
                  <w:color w:val="000000"/>
                  <w:sz w:val="18"/>
                  <w:szCs w:val="18"/>
                </w:rPr>
                <w:delText xml:space="preserve">Ausrichtungspunktfeldes </w:delText>
              </w:r>
            </w:del>
            <w:ins w:id="1213" w:author="rolf" w:date="2020-08-28T21:28:00Z">
              <w:r w:rsidR="00D31D32">
                <w:rPr>
                  <w:rFonts w:cs="Corbel"/>
                  <w:color w:val="000000"/>
                  <w:sz w:val="18"/>
                  <w:szCs w:val="18"/>
                </w:rPr>
                <w:t>Ankerpunktfelder</w:t>
              </w:r>
              <w:r w:rsidR="00D31D32" w:rsidRPr="00042B3F">
                <w:rPr>
                  <w:rFonts w:cs="Corbel"/>
                  <w:color w:val="000000"/>
                  <w:sz w:val="18"/>
                  <w:szCs w:val="18"/>
                </w:rPr>
                <w:t xml:space="preserve"> </w:t>
              </w:r>
            </w:ins>
            <w:r w:rsidRPr="00042B3F">
              <w:rPr>
                <w:rFonts w:cs="Corbel"/>
                <w:color w:val="000000"/>
                <w:sz w:val="18"/>
                <w:szCs w:val="18"/>
              </w:rPr>
              <w:t xml:space="preserve">(Pixel) </w:t>
            </w:r>
          </w:p>
        </w:tc>
        <w:tc>
          <w:tcPr>
            <w:tcW w:w="1875" w:type="dxa"/>
            <w:tcPrChange w:id="1214" w:author="rolf" w:date="2020-08-28T21:32:00Z">
              <w:tcPr>
                <w:tcW w:w="1450" w:type="dxa"/>
              </w:tcPr>
            </w:tcPrChange>
          </w:tcPr>
          <w:p w14:paraId="5EC46FAC" w14:textId="083BE3DB" w:rsidR="00F65010" w:rsidRPr="00F65010" w:rsidRDefault="00042B3F">
            <w:pPr>
              <w:rPr>
                <w:rFonts w:cs="Corbel"/>
                <w:color w:val="000000"/>
                <w:sz w:val="18"/>
                <w:szCs w:val="18"/>
              </w:rPr>
            </w:pPr>
            <w:r w:rsidRPr="00042B3F">
              <w:rPr>
                <w:rFonts w:cs="Corbel"/>
                <w:color w:val="000000"/>
                <w:sz w:val="18"/>
                <w:szCs w:val="18"/>
              </w:rPr>
              <w:t xml:space="preserve">20 ≤ </w:t>
            </w:r>
            <w:del w:id="1215" w:author="rolf" w:date="2020-08-28T21:29:00Z">
              <w:r w:rsidRPr="00042B3F" w:rsidDel="00D31D32">
                <w:rPr>
                  <w:rFonts w:cs="Corbel"/>
                  <w:color w:val="000000"/>
                  <w:sz w:val="18"/>
                  <w:szCs w:val="18"/>
                </w:rPr>
                <w:delText xml:space="preserve">Breite </w:delText>
              </w:r>
            </w:del>
            <w:ins w:id="1216" w:author="rolf" w:date="2020-08-28T21:29:00Z">
              <w:r w:rsidR="00D31D32">
                <w:rPr>
                  <w:rFonts w:cs="Corbel"/>
                  <w:color w:val="000000"/>
                  <w:sz w:val="18"/>
                  <w:szCs w:val="18"/>
                </w:rPr>
                <w:t>Größe</w:t>
              </w:r>
              <w:r w:rsidR="00D31D32" w:rsidRPr="00042B3F">
                <w:rPr>
                  <w:rFonts w:cs="Corbel"/>
                  <w:color w:val="000000"/>
                  <w:sz w:val="18"/>
                  <w:szCs w:val="18"/>
                </w:rPr>
                <w:t xml:space="preserve"> </w:t>
              </w:r>
            </w:ins>
            <w:r w:rsidRPr="00042B3F">
              <w:rPr>
                <w:rFonts w:cs="Corbel"/>
                <w:color w:val="000000"/>
                <w:sz w:val="18"/>
                <w:szCs w:val="18"/>
              </w:rPr>
              <w:t xml:space="preserve">≤ 140 </w:t>
            </w:r>
          </w:p>
        </w:tc>
        <w:tc>
          <w:tcPr>
            <w:tcW w:w="1656" w:type="dxa"/>
            <w:tcPrChange w:id="1217" w:author="rolf" w:date="2020-08-28T21:32:00Z">
              <w:tcPr>
                <w:tcW w:w="1655" w:type="dxa"/>
              </w:tcPr>
            </w:tcPrChange>
          </w:tcPr>
          <w:p w14:paraId="30FCF439" w14:textId="1029144B" w:rsidR="00F65010" w:rsidRPr="00F65010" w:rsidRDefault="00F65010" w:rsidP="00F65010">
            <w:pPr>
              <w:pStyle w:val="Default"/>
              <w:rPr>
                <w:sz w:val="18"/>
                <w:szCs w:val="18"/>
              </w:rPr>
            </w:pPr>
            <w:r w:rsidRPr="00F65010">
              <w:rPr>
                <w:sz w:val="18"/>
                <w:szCs w:val="18"/>
              </w:rPr>
              <w:t xml:space="preserve">48 </w:t>
            </w:r>
          </w:p>
        </w:tc>
      </w:tr>
      <w:tr w:rsidR="00A453AB" w:rsidRPr="00A948F6" w14:paraId="6C8F1BE8" w14:textId="77777777" w:rsidTr="00D31D32">
        <w:tblPrEx>
          <w:tblW w:w="9309" w:type="dxa"/>
          <w:tblLayout w:type="fixed"/>
          <w:tblPrExChange w:id="1218" w:author="rolf" w:date="2020-08-28T21:32:00Z">
            <w:tblPrEx>
              <w:tblW w:w="9309" w:type="dxa"/>
              <w:tblLayout w:type="fixed"/>
            </w:tblPrEx>
          </w:tblPrExChange>
        </w:tblPrEx>
        <w:tc>
          <w:tcPr>
            <w:tcW w:w="1811" w:type="dxa"/>
            <w:tcPrChange w:id="1219" w:author="rolf" w:date="2020-08-28T21:32:00Z">
              <w:tcPr>
                <w:tcW w:w="1811" w:type="dxa"/>
              </w:tcPr>
            </w:tcPrChange>
          </w:tcPr>
          <w:p w14:paraId="5E6077A2" w14:textId="12FC4103" w:rsidR="00F65010" w:rsidRPr="00F65010" w:rsidRDefault="00F65010" w:rsidP="00F65010">
            <w:pPr>
              <w:pStyle w:val="Default"/>
              <w:rPr>
                <w:sz w:val="18"/>
                <w:szCs w:val="18"/>
              </w:rPr>
            </w:pPr>
            <w:r w:rsidRPr="00F65010">
              <w:rPr>
                <w:sz w:val="18"/>
                <w:szCs w:val="18"/>
              </w:rPr>
              <w:t xml:space="preserve">--align_search_width </w:t>
            </w:r>
          </w:p>
        </w:tc>
        <w:tc>
          <w:tcPr>
            <w:tcW w:w="1274" w:type="dxa"/>
            <w:tcPrChange w:id="1220" w:author="rolf" w:date="2020-08-28T21:32:00Z">
              <w:tcPr>
                <w:tcW w:w="1037" w:type="dxa"/>
              </w:tcPr>
            </w:tcPrChange>
          </w:tcPr>
          <w:p w14:paraId="35DA5792" w14:textId="7256D9AB" w:rsidR="00F65010" w:rsidRPr="00F65010" w:rsidRDefault="00F65010" w:rsidP="00F65010">
            <w:pPr>
              <w:pStyle w:val="Default"/>
              <w:rPr>
                <w:sz w:val="18"/>
                <w:szCs w:val="18"/>
              </w:rPr>
            </w:pPr>
            <w:r w:rsidRPr="00F65010">
              <w:rPr>
                <w:sz w:val="18"/>
                <w:szCs w:val="18"/>
              </w:rPr>
              <w:t xml:space="preserve">-w </w:t>
            </w:r>
          </w:p>
        </w:tc>
        <w:tc>
          <w:tcPr>
            <w:tcW w:w="2693" w:type="dxa"/>
            <w:tcPrChange w:id="1221" w:author="rolf" w:date="2020-08-28T21:32:00Z">
              <w:tcPr>
                <w:tcW w:w="3355" w:type="dxa"/>
              </w:tcPr>
            </w:tcPrChange>
          </w:tcPr>
          <w:p w14:paraId="145E4E17" w14:textId="3D8B9AC7" w:rsidR="00F65010" w:rsidRPr="00F65010" w:rsidRDefault="00042B3F" w:rsidP="006E0475">
            <w:pPr>
              <w:rPr>
                <w:rFonts w:cs="Corbel"/>
                <w:color w:val="000000"/>
                <w:sz w:val="18"/>
                <w:szCs w:val="18"/>
              </w:rPr>
            </w:pPr>
            <w:del w:id="1222" w:author="rolf" w:date="2020-08-28T21:29:00Z">
              <w:r w:rsidRPr="00042B3F" w:rsidDel="00D31D32">
                <w:rPr>
                  <w:rFonts w:cs="Corbel"/>
                  <w:color w:val="000000"/>
                  <w:sz w:val="18"/>
                  <w:szCs w:val="18"/>
                </w:rPr>
                <w:delText>Ausrichtungspunkt</w:delText>
              </w:r>
            </w:del>
            <w:ins w:id="1223" w:author="rolf" w:date="2020-08-28T21:29:00Z">
              <w:r w:rsidR="00D31D32">
                <w:rPr>
                  <w:rFonts w:cs="Corbel"/>
                  <w:color w:val="000000"/>
                  <w:sz w:val="18"/>
                  <w:szCs w:val="18"/>
                </w:rPr>
                <w:t>Ankerpunkt</w:t>
              </w:r>
            </w:ins>
            <w:r w:rsidRPr="00042B3F">
              <w:rPr>
                <w:rFonts w:cs="Corbel"/>
                <w:color w:val="000000"/>
                <w:sz w:val="18"/>
                <w:szCs w:val="18"/>
              </w:rPr>
              <w:t>-</w:t>
            </w:r>
            <w:del w:id="1224" w:author="rolf" w:date="2020-08-28T21:29:00Z">
              <w:r w:rsidRPr="00042B3F" w:rsidDel="00D31D32">
                <w:rPr>
                  <w:rFonts w:cs="Corbel"/>
                  <w:color w:val="000000"/>
                  <w:sz w:val="18"/>
                  <w:szCs w:val="18"/>
                </w:rPr>
                <w:delText xml:space="preserve">Suchbreite </w:delText>
              </w:r>
            </w:del>
            <w:ins w:id="1225" w:author="rolf" w:date="2020-08-28T21:29:00Z">
              <w:r w:rsidR="00D31D32" w:rsidRPr="00042B3F">
                <w:rPr>
                  <w:rFonts w:cs="Corbel"/>
                  <w:color w:val="000000"/>
                  <w:sz w:val="18"/>
                  <w:szCs w:val="18"/>
                </w:rPr>
                <w:t>Such</w:t>
              </w:r>
              <w:r w:rsidR="00D31D32">
                <w:rPr>
                  <w:rFonts w:cs="Corbel"/>
                  <w:color w:val="000000"/>
                  <w:sz w:val="18"/>
                  <w:szCs w:val="18"/>
                </w:rPr>
                <w:t>weite</w:t>
              </w:r>
              <w:r w:rsidR="00D31D32" w:rsidRPr="00042B3F">
                <w:rPr>
                  <w:rFonts w:cs="Corbel"/>
                  <w:color w:val="000000"/>
                  <w:sz w:val="18"/>
                  <w:szCs w:val="18"/>
                </w:rPr>
                <w:t xml:space="preserve"> </w:t>
              </w:r>
            </w:ins>
            <w:r w:rsidRPr="00042B3F">
              <w:rPr>
                <w:rFonts w:cs="Corbel"/>
                <w:color w:val="000000"/>
                <w:sz w:val="18"/>
                <w:szCs w:val="18"/>
              </w:rPr>
              <w:t xml:space="preserve">(Pixel) </w:t>
            </w:r>
          </w:p>
        </w:tc>
        <w:tc>
          <w:tcPr>
            <w:tcW w:w="1875" w:type="dxa"/>
            <w:tcPrChange w:id="1226" w:author="rolf" w:date="2020-08-28T21:32:00Z">
              <w:tcPr>
                <w:tcW w:w="1450" w:type="dxa"/>
              </w:tcPr>
            </w:tcPrChange>
          </w:tcPr>
          <w:p w14:paraId="00E677DD" w14:textId="630AE624" w:rsidR="00F65010" w:rsidRPr="00F65010" w:rsidRDefault="00042B3F">
            <w:pPr>
              <w:rPr>
                <w:rFonts w:cs="Corbel"/>
                <w:color w:val="000000"/>
                <w:sz w:val="18"/>
                <w:szCs w:val="18"/>
              </w:rPr>
            </w:pPr>
            <w:r w:rsidRPr="00042B3F">
              <w:rPr>
                <w:rFonts w:cs="Corbel"/>
                <w:color w:val="000000"/>
                <w:sz w:val="18"/>
                <w:szCs w:val="18"/>
              </w:rPr>
              <w:t xml:space="preserve">6 ≤ </w:t>
            </w:r>
            <w:del w:id="1227" w:author="rolf" w:date="2020-08-28T21:29:00Z">
              <w:r w:rsidRPr="00042B3F" w:rsidDel="00D31D32">
                <w:rPr>
                  <w:rFonts w:cs="Corbel"/>
                  <w:color w:val="000000"/>
                  <w:sz w:val="18"/>
                  <w:szCs w:val="18"/>
                </w:rPr>
                <w:delText xml:space="preserve">Breite </w:delText>
              </w:r>
            </w:del>
            <w:ins w:id="1228" w:author="rolf" w:date="2020-08-28T21:29:00Z">
              <w:r w:rsidR="00D31D32">
                <w:rPr>
                  <w:rFonts w:cs="Corbel"/>
                  <w:color w:val="000000"/>
                  <w:sz w:val="18"/>
                  <w:szCs w:val="18"/>
                </w:rPr>
                <w:t>Weite</w:t>
              </w:r>
              <w:r w:rsidR="00D31D32" w:rsidRPr="00042B3F">
                <w:rPr>
                  <w:rFonts w:cs="Corbel"/>
                  <w:color w:val="000000"/>
                  <w:sz w:val="18"/>
                  <w:szCs w:val="18"/>
                </w:rPr>
                <w:t xml:space="preserve"> </w:t>
              </w:r>
            </w:ins>
            <w:r w:rsidRPr="00042B3F">
              <w:rPr>
                <w:rFonts w:cs="Corbel"/>
                <w:color w:val="000000"/>
                <w:sz w:val="18"/>
                <w:szCs w:val="18"/>
              </w:rPr>
              <w:t xml:space="preserve">≤ 30 </w:t>
            </w:r>
          </w:p>
        </w:tc>
        <w:tc>
          <w:tcPr>
            <w:tcW w:w="1656" w:type="dxa"/>
            <w:tcPrChange w:id="1229" w:author="rolf" w:date="2020-08-28T21:32:00Z">
              <w:tcPr>
                <w:tcW w:w="1655" w:type="dxa"/>
              </w:tcPr>
            </w:tcPrChange>
          </w:tcPr>
          <w:p w14:paraId="249112E8" w14:textId="241EA11F" w:rsidR="00F65010" w:rsidRPr="00F65010" w:rsidRDefault="00F65010" w:rsidP="00F65010">
            <w:pPr>
              <w:pStyle w:val="Default"/>
              <w:rPr>
                <w:sz w:val="18"/>
                <w:szCs w:val="18"/>
              </w:rPr>
            </w:pPr>
            <w:r w:rsidRPr="00F65010">
              <w:rPr>
                <w:sz w:val="18"/>
                <w:szCs w:val="18"/>
              </w:rPr>
              <w:t xml:space="preserve">14 </w:t>
            </w:r>
          </w:p>
        </w:tc>
      </w:tr>
      <w:tr w:rsidR="00F65010" w:rsidRPr="00A948F6" w14:paraId="24EC30A6" w14:textId="77777777" w:rsidTr="00D31D32">
        <w:tblPrEx>
          <w:tblW w:w="9309" w:type="dxa"/>
          <w:tblLayout w:type="fixed"/>
          <w:tblPrExChange w:id="1230" w:author="rolf" w:date="2020-08-28T21:32:00Z">
            <w:tblPrEx>
              <w:tblW w:w="9309" w:type="dxa"/>
              <w:tblLayout w:type="fixed"/>
            </w:tblPrEx>
          </w:tblPrExChange>
        </w:tblPrEx>
        <w:tc>
          <w:tcPr>
            <w:tcW w:w="1811" w:type="dxa"/>
            <w:tcPrChange w:id="1231" w:author="rolf" w:date="2020-08-28T21:32:00Z">
              <w:tcPr>
                <w:tcW w:w="1811" w:type="dxa"/>
              </w:tcPr>
            </w:tcPrChange>
          </w:tcPr>
          <w:p w14:paraId="6FEA4F43" w14:textId="4617E6D2" w:rsidR="00F65010" w:rsidRPr="00F65010" w:rsidRDefault="00F65010" w:rsidP="00F65010">
            <w:pPr>
              <w:pStyle w:val="Default"/>
              <w:rPr>
                <w:sz w:val="18"/>
                <w:szCs w:val="18"/>
              </w:rPr>
            </w:pPr>
            <w:r w:rsidRPr="00F65010">
              <w:rPr>
                <w:sz w:val="18"/>
                <w:szCs w:val="18"/>
              </w:rPr>
              <w:t xml:space="preserve">--align_min_struct </w:t>
            </w:r>
          </w:p>
        </w:tc>
        <w:tc>
          <w:tcPr>
            <w:tcW w:w="1274" w:type="dxa"/>
            <w:tcPrChange w:id="1232" w:author="rolf" w:date="2020-08-28T21:32:00Z">
              <w:tcPr>
                <w:tcW w:w="1037" w:type="dxa"/>
              </w:tcPr>
            </w:tcPrChange>
          </w:tcPr>
          <w:p w14:paraId="0AEFB813" w14:textId="1DFEE7D9" w:rsidR="00F65010" w:rsidRPr="00F65010" w:rsidRDefault="00F65010" w:rsidP="00F65010">
            <w:pPr>
              <w:pStyle w:val="Default"/>
              <w:rPr>
                <w:sz w:val="18"/>
                <w:szCs w:val="18"/>
              </w:rPr>
            </w:pPr>
            <w:r w:rsidRPr="00F65010">
              <w:rPr>
                <w:sz w:val="18"/>
                <w:szCs w:val="18"/>
              </w:rPr>
              <w:t xml:space="preserve">- </w:t>
            </w:r>
          </w:p>
        </w:tc>
        <w:tc>
          <w:tcPr>
            <w:tcW w:w="2693" w:type="dxa"/>
            <w:tcPrChange w:id="1233" w:author="rolf" w:date="2020-08-28T21:32:00Z">
              <w:tcPr>
                <w:tcW w:w="3355" w:type="dxa"/>
              </w:tcPr>
            </w:tcPrChange>
          </w:tcPr>
          <w:p w14:paraId="297578C3" w14:textId="6E6097F8" w:rsidR="00F65010" w:rsidRPr="00F65010" w:rsidRDefault="00042B3F" w:rsidP="00F65010">
            <w:pPr>
              <w:rPr>
                <w:rFonts w:cs="Corbel"/>
                <w:color w:val="000000"/>
                <w:sz w:val="18"/>
                <w:szCs w:val="18"/>
              </w:rPr>
            </w:pPr>
            <w:r w:rsidRPr="00042B3F">
              <w:rPr>
                <w:rFonts w:cs="Corbel"/>
                <w:color w:val="000000"/>
                <w:sz w:val="18"/>
                <w:szCs w:val="18"/>
              </w:rPr>
              <w:t xml:space="preserve">Minimale Struktur </w:t>
            </w:r>
          </w:p>
        </w:tc>
        <w:tc>
          <w:tcPr>
            <w:tcW w:w="1875" w:type="dxa"/>
            <w:tcPrChange w:id="1234" w:author="rolf" w:date="2020-08-28T21:32:00Z">
              <w:tcPr>
                <w:tcW w:w="1450" w:type="dxa"/>
              </w:tcPr>
            </w:tcPrChange>
          </w:tcPr>
          <w:p w14:paraId="1AA68BBC" w14:textId="0065CED7" w:rsidR="00F65010" w:rsidRPr="00F65010" w:rsidRDefault="00042B3F" w:rsidP="00F65010">
            <w:pPr>
              <w:rPr>
                <w:rFonts w:cs="Corbel"/>
                <w:color w:val="000000"/>
                <w:sz w:val="18"/>
                <w:szCs w:val="18"/>
              </w:rPr>
            </w:pPr>
            <w:r w:rsidRPr="00042B3F">
              <w:rPr>
                <w:rFonts w:cs="Corbel"/>
                <w:color w:val="000000"/>
                <w:sz w:val="18"/>
                <w:szCs w:val="18"/>
              </w:rPr>
              <w:t xml:space="preserve">0,01 ≤ Struktur ≤ 0,3 </w:t>
            </w:r>
          </w:p>
        </w:tc>
        <w:tc>
          <w:tcPr>
            <w:tcW w:w="1656" w:type="dxa"/>
            <w:tcPrChange w:id="1235" w:author="rolf" w:date="2020-08-28T21:32:00Z">
              <w:tcPr>
                <w:tcW w:w="1655" w:type="dxa"/>
              </w:tcPr>
            </w:tcPrChange>
          </w:tcPr>
          <w:p w14:paraId="024B7C4C" w14:textId="2628A922" w:rsidR="00F65010" w:rsidRPr="00F65010" w:rsidRDefault="00F65010" w:rsidP="00F65010">
            <w:pPr>
              <w:pStyle w:val="Default"/>
              <w:rPr>
                <w:sz w:val="18"/>
                <w:szCs w:val="18"/>
              </w:rPr>
            </w:pPr>
            <w:r w:rsidRPr="00F65010">
              <w:rPr>
                <w:sz w:val="18"/>
                <w:szCs w:val="18"/>
              </w:rPr>
              <w:t xml:space="preserve">0.04 </w:t>
            </w:r>
          </w:p>
        </w:tc>
      </w:tr>
      <w:tr w:rsidR="00F65010" w:rsidRPr="00A77356" w14:paraId="164381A7" w14:textId="77777777" w:rsidTr="00D31D32">
        <w:tblPrEx>
          <w:tblW w:w="9309" w:type="dxa"/>
          <w:tblLayout w:type="fixed"/>
          <w:tblPrExChange w:id="1236" w:author="rolf" w:date="2020-08-28T21:32:00Z">
            <w:tblPrEx>
              <w:tblW w:w="9309" w:type="dxa"/>
              <w:tblLayout w:type="fixed"/>
            </w:tblPrEx>
          </w:tblPrExChange>
        </w:tblPrEx>
        <w:tc>
          <w:tcPr>
            <w:tcW w:w="1811" w:type="dxa"/>
            <w:tcPrChange w:id="1237" w:author="rolf" w:date="2020-08-28T21:32:00Z">
              <w:tcPr>
                <w:tcW w:w="1811" w:type="dxa"/>
              </w:tcPr>
            </w:tcPrChange>
          </w:tcPr>
          <w:p w14:paraId="096242F4" w14:textId="00ED37A6" w:rsidR="00F65010" w:rsidRPr="00A9143E" w:rsidRDefault="00F65010" w:rsidP="00F65010">
            <w:pPr>
              <w:pStyle w:val="Default"/>
              <w:rPr>
                <w:sz w:val="18"/>
                <w:szCs w:val="18"/>
              </w:rPr>
            </w:pPr>
            <w:r w:rsidRPr="00F65010">
              <w:rPr>
                <w:sz w:val="18"/>
                <w:szCs w:val="18"/>
              </w:rPr>
              <w:t xml:space="preserve">--align_min_bright </w:t>
            </w:r>
          </w:p>
        </w:tc>
        <w:tc>
          <w:tcPr>
            <w:tcW w:w="1274" w:type="dxa"/>
            <w:tcPrChange w:id="1238" w:author="rolf" w:date="2020-08-28T21:32:00Z">
              <w:tcPr>
                <w:tcW w:w="1037" w:type="dxa"/>
              </w:tcPr>
            </w:tcPrChange>
          </w:tcPr>
          <w:p w14:paraId="19AF465C" w14:textId="277C9AEC" w:rsidR="00F65010" w:rsidRPr="00A9143E" w:rsidRDefault="00F65010" w:rsidP="00F65010">
            <w:pPr>
              <w:pStyle w:val="Default"/>
              <w:rPr>
                <w:sz w:val="18"/>
                <w:szCs w:val="18"/>
              </w:rPr>
            </w:pPr>
            <w:r w:rsidRPr="00F65010">
              <w:rPr>
                <w:sz w:val="18"/>
                <w:szCs w:val="18"/>
              </w:rPr>
              <w:t xml:space="preserve">- </w:t>
            </w:r>
          </w:p>
        </w:tc>
        <w:tc>
          <w:tcPr>
            <w:tcW w:w="2693" w:type="dxa"/>
            <w:tcPrChange w:id="1239" w:author="rolf" w:date="2020-08-28T21:32:00Z">
              <w:tcPr>
                <w:tcW w:w="3355" w:type="dxa"/>
              </w:tcPr>
            </w:tcPrChange>
          </w:tcPr>
          <w:p w14:paraId="742B0857" w14:textId="4EF7A6FB" w:rsidR="00F65010" w:rsidRPr="00A77356" w:rsidRDefault="00042B3F" w:rsidP="00042B3F">
            <w:pPr>
              <w:rPr>
                <w:rFonts w:cs="Corbel"/>
                <w:color w:val="000000"/>
                <w:sz w:val="18"/>
                <w:szCs w:val="18"/>
              </w:rPr>
            </w:pPr>
            <w:r w:rsidRPr="00042B3F">
              <w:rPr>
                <w:rFonts w:cs="Corbel"/>
                <w:color w:val="000000"/>
                <w:sz w:val="18"/>
                <w:szCs w:val="18"/>
              </w:rPr>
              <w:t xml:space="preserve">Minimale Helligkeit </w:t>
            </w:r>
          </w:p>
        </w:tc>
        <w:tc>
          <w:tcPr>
            <w:tcW w:w="1875" w:type="dxa"/>
            <w:tcPrChange w:id="1240" w:author="rolf" w:date="2020-08-28T21:32:00Z">
              <w:tcPr>
                <w:tcW w:w="1450" w:type="dxa"/>
              </w:tcPr>
            </w:tcPrChange>
          </w:tcPr>
          <w:p w14:paraId="31EBF867" w14:textId="10C61DBE" w:rsidR="00F65010" w:rsidRPr="00A77356" w:rsidRDefault="00042B3F" w:rsidP="006E0475">
            <w:pPr>
              <w:rPr>
                <w:rFonts w:cs="Corbel"/>
                <w:color w:val="000000"/>
                <w:sz w:val="18"/>
                <w:szCs w:val="18"/>
              </w:rPr>
            </w:pPr>
            <w:r w:rsidRPr="00042B3F">
              <w:rPr>
                <w:rFonts w:cs="Corbel"/>
                <w:color w:val="000000"/>
                <w:sz w:val="18"/>
                <w:szCs w:val="18"/>
              </w:rPr>
              <w:t xml:space="preserve">2 ≤ </w:t>
            </w:r>
            <w:del w:id="1241" w:author="rolf" w:date="2020-08-28T21:30:00Z">
              <w:r w:rsidRPr="00042B3F" w:rsidDel="00D31D32">
                <w:rPr>
                  <w:rFonts w:cs="Corbel"/>
                  <w:color w:val="000000"/>
                  <w:sz w:val="18"/>
                  <w:szCs w:val="18"/>
                </w:rPr>
                <w:delText xml:space="preserve">hell </w:delText>
              </w:r>
            </w:del>
            <w:proofErr w:type="spellStart"/>
            <w:ins w:id="1242" w:author="rolf" w:date="2020-08-28T21:30:00Z">
              <w:r w:rsidR="00D31D32">
                <w:rPr>
                  <w:rFonts w:cs="Corbel"/>
                  <w:color w:val="000000"/>
                  <w:sz w:val="18"/>
                  <w:szCs w:val="18"/>
                </w:rPr>
                <w:t>Helligket</w:t>
              </w:r>
              <w:proofErr w:type="spellEnd"/>
              <w:r w:rsidR="00D31D32" w:rsidRPr="00042B3F">
                <w:rPr>
                  <w:rFonts w:cs="Corbel"/>
                  <w:color w:val="000000"/>
                  <w:sz w:val="18"/>
                  <w:szCs w:val="18"/>
                </w:rPr>
                <w:t xml:space="preserve"> </w:t>
              </w:r>
            </w:ins>
            <w:r w:rsidRPr="00042B3F">
              <w:rPr>
                <w:rFonts w:cs="Corbel"/>
                <w:color w:val="000000"/>
                <w:sz w:val="18"/>
                <w:szCs w:val="18"/>
              </w:rPr>
              <w:t xml:space="preserve">≤ 50 </w:t>
            </w:r>
          </w:p>
        </w:tc>
        <w:tc>
          <w:tcPr>
            <w:tcW w:w="1656" w:type="dxa"/>
            <w:tcPrChange w:id="1243" w:author="rolf" w:date="2020-08-28T21:32:00Z">
              <w:tcPr>
                <w:tcW w:w="1655" w:type="dxa"/>
              </w:tcPr>
            </w:tcPrChange>
          </w:tcPr>
          <w:p w14:paraId="44A55891" w14:textId="1204429E" w:rsidR="00F65010" w:rsidRPr="00A9143E" w:rsidRDefault="00F65010" w:rsidP="00F65010">
            <w:pPr>
              <w:pStyle w:val="Default"/>
              <w:rPr>
                <w:sz w:val="18"/>
                <w:szCs w:val="18"/>
              </w:rPr>
            </w:pPr>
            <w:r w:rsidRPr="00F65010">
              <w:rPr>
                <w:sz w:val="18"/>
                <w:szCs w:val="18"/>
              </w:rPr>
              <w:t xml:space="preserve">10 </w:t>
            </w:r>
          </w:p>
        </w:tc>
      </w:tr>
    </w:tbl>
    <w:p w14:paraId="7F2781FC" w14:textId="30018709" w:rsidR="00042B3F" w:rsidRPr="00A453AB" w:rsidRDefault="00042B3F">
      <w:pPr>
        <w:rPr>
          <w:sz w:val="16"/>
          <w:szCs w:val="16"/>
        </w:rPr>
      </w:pPr>
    </w:p>
    <w:tbl>
      <w:tblPr>
        <w:tblStyle w:val="Tabellenraster"/>
        <w:tblW w:w="9311" w:type="dxa"/>
        <w:tblLook w:val="04A0" w:firstRow="1" w:lastRow="0" w:firstColumn="1" w:lastColumn="0" w:noHBand="0" w:noVBand="1"/>
        <w:tblPrChange w:id="1244" w:author="rolf" w:date="2020-08-28T21:32:00Z">
          <w:tblPr>
            <w:tblStyle w:val="Tabellenraster"/>
            <w:tblW w:w="9311" w:type="dxa"/>
            <w:tblLook w:val="04A0" w:firstRow="1" w:lastRow="0" w:firstColumn="1" w:lastColumn="0" w:noHBand="0" w:noVBand="1"/>
          </w:tblPr>
        </w:tblPrChange>
      </w:tblPr>
      <w:tblGrid>
        <w:gridCol w:w="1812"/>
        <w:gridCol w:w="1273"/>
        <w:gridCol w:w="3120"/>
        <w:gridCol w:w="1451"/>
        <w:gridCol w:w="1655"/>
        <w:tblGridChange w:id="1245">
          <w:tblGrid>
            <w:gridCol w:w="1812"/>
            <w:gridCol w:w="1037"/>
            <w:gridCol w:w="3356"/>
            <w:gridCol w:w="1451"/>
            <w:gridCol w:w="1655"/>
          </w:tblGrid>
        </w:tblGridChange>
      </w:tblGrid>
      <w:tr w:rsidR="00042B3F" w14:paraId="2214E515" w14:textId="77777777" w:rsidTr="00D31D32">
        <w:tc>
          <w:tcPr>
            <w:tcW w:w="9311" w:type="dxa"/>
            <w:gridSpan w:val="5"/>
            <w:tcPrChange w:id="1246" w:author="rolf" w:date="2020-08-28T21:32:00Z">
              <w:tcPr>
                <w:tcW w:w="9309" w:type="dxa"/>
                <w:gridSpan w:val="5"/>
              </w:tcPr>
            </w:tcPrChange>
          </w:tcPr>
          <w:p w14:paraId="71068478" w14:textId="47B318FB" w:rsidR="00042B3F" w:rsidRPr="00A77356" w:rsidRDefault="00042B3F" w:rsidP="006E0475">
            <w:pPr>
              <w:rPr>
                <w:rFonts w:cs="Corbel"/>
                <w:color w:val="000000"/>
                <w:szCs w:val="22"/>
              </w:rPr>
            </w:pPr>
            <w:del w:id="1247" w:author="rolf" w:date="2020-08-28T21:30:00Z">
              <w:r w:rsidRPr="00042B3F" w:rsidDel="00D31D32">
                <w:rPr>
                  <w:rFonts w:cs="Corbel"/>
                  <w:color w:val="000000"/>
                  <w:szCs w:val="22"/>
                </w:rPr>
                <w:delText xml:space="preserve">Stapelung </w:delText>
              </w:r>
            </w:del>
            <w:proofErr w:type="spellStart"/>
            <w:ins w:id="1248" w:author="rolf" w:date="2020-08-28T21:30:00Z">
              <w:r w:rsidR="00D31D32">
                <w:rPr>
                  <w:rFonts w:cs="Corbel"/>
                  <w:color w:val="000000"/>
                  <w:szCs w:val="22"/>
                </w:rPr>
                <w:t>Stacking</w:t>
              </w:r>
              <w:proofErr w:type="spellEnd"/>
              <w:r w:rsidR="00D31D32">
                <w:rPr>
                  <w:rFonts w:cs="Corbel"/>
                  <w:color w:val="000000"/>
                  <w:szCs w:val="22"/>
                </w:rPr>
                <w:t>-</w:t>
              </w:r>
            </w:ins>
            <w:r w:rsidRPr="00042B3F">
              <w:rPr>
                <w:rFonts w:cs="Corbel"/>
                <w:color w:val="000000"/>
                <w:szCs w:val="22"/>
              </w:rPr>
              <w:t>Parameter</w:t>
            </w:r>
          </w:p>
        </w:tc>
      </w:tr>
      <w:tr w:rsidR="00844BDC" w:rsidRPr="00A948F6" w14:paraId="6718DD14" w14:textId="77777777" w:rsidTr="00D31D32">
        <w:tc>
          <w:tcPr>
            <w:tcW w:w="1812" w:type="dxa"/>
            <w:tcPrChange w:id="1249" w:author="rolf" w:date="2020-08-28T21:32:00Z">
              <w:tcPr>
                <w:tcW w:w="1812" w:type="dxa"/>
              </w:tcPr>
            </w:tcPrChange>
          </w:tcPr>
          <w:p w14:paraId="16A52947" w14:textId="77777777" w:rsidR="00042B3F" w:rsidRPr="00A77356" w:rsidRDefault="00042B3F" w:rsidP="0071467F">
            <w:pPr>
              <w:pStyle w:val="Default"/>
              <w:ind w:right="-256"/>
              <w:rPr>
                <w:szCs w:val="22"/>
              </w:rPr>
            </w:pPr>
            <w:r>
              <w:rPr>
                <w:szCs w:val="22"/>
              </w:rPr>
              <w:t xml:space="preserve">Name </w:t>
            </w:r>
          </w:p>
        </w:tc>
        <w:tc>
          <w:tcPr>
            <w:tcW w:w="1273" w:type="dxa"/>
            <w:tcPrChange w:id="1250" w:author="rolf" w:date="2020-08-28T21:32:00Z">
              <w:tcPr>
                <w:tcW w:w="1037" w:type="dxa"/>
              </w:tcPr>
            </w:tcPrChange>
          </w:tcPr>
          <w:p w14:paraId="592D49AE" w14:textId="5F31D44F" w:rsidR="00042B3F" w:rsidRPr="00A77356" w:rsidRDefault="00042B3F" w:rsidP="0071467F">
            <w:pPr>
              <w:pStyle w:val="Default"/>
              <w:ind w:right="-256"/>
              <w:rPr>
                <w:szCs w:val="22"/>
              </w:rPr>
            </w:pPr>
            <w:del w:id="1251" w:author="rolf" w:date="2020-08-28T21:32:00Z">
              <w:r w:rsidDel="00D31D32">
                <w:rPr>
                  <w:szCs w:val="22"/>
                </w:rPr>
                <w:delText xml:space="preserve">Shortcut </w:delText>
              </w:r>
            </w:del>
            <w:ins w:id="1252" w:author="rolf" w:date="2020-08-28T21:32:00Z">
              <w:r w:rsidR="00D31D32">
                <w:rPr>
                  <w:szCs w:val="22"/>
                </w:rPr>
                <w:t>Abkürzung</w:t>
              </w:r>
            </w:ins>
          </w:p>
        </w:tc>
        <w:tc>
          <w:tcPr>
            <w:tcW w:w="3120" w:type="dxa"/>
            <w:tcPrChange w:id="1253" w:author="rolf" w:date="2020-08-28T21:32:00Z">
              <w:tcPr>
                <w:tcW w:w="3356" w:type="dxa"/>
              </w:tcPr>
            </w:tcPrChange>
          </w:tcPr>
          <w:p w14:paraId="39707D97" w14:textId="77777777" w:rsidR="00042B3F" w:rsidRPr="00A77356" w:rsidRDefault="00042B3F" w:rsidP="0071467F">
            <w:pPr>
              <w:ind w:right="-256"/>
              <w:rPr>
                <w:rFonts w:cs="Corbel"/>
                <w:color w:val="000000"/>
                <w:szCs w:val="22"/>
              </w:rPr>
            </w:pPr>
            <w:r w:rsidRPr="00EB02FE">
              <w:rPr>
                <w:rFonts w:cs="Corbel"/>
                <w:color w:val="000000"/>
                <w:szCs w:val="22"/>
              </w:rPr>
              <w:t>Beschreibung</w:t>
            </w:r>
            <w:r w:rsidRPr="00A77356">
              <w:rPr>
                <w:rFonts w:cs="Corbel"/>
                <w:color w:val="000000"/>
                <w:szCs w:val="22"/>
              </w:rPr>
              <w:t xml:space="preserve"> </w:t>
            </w:r>
          </w:p>
        </w:tc>
        <w:tc>
          <w:tcPr>
            <w:tcW w:w="1451" w:type="dxa"/>
            <w:tcPrChange w:id="1254" w:author="rolf" w:date="2020-08-28T21:32:00Z">
              <w:tcPr>
                <w:tcW w:w="1451" w:type="dxa"/>
              </w:tcPr>
            </w:tcPrChange>
          </w:tcPr>
          <w:p w14:paraId="2B8EDA7B" w14:textId="77777777" w:rsidR="00042B3F" w:rsidRPr="00A77356" w:rsidRDefault="00042B3F" w:rsidP="0071467F">
            <w:pPr>
              <w:ind w:right="-256"/>
              <w:rPr>
                <w:rFonts w:cs="Corbel"/>
                <w:color w:val="000000"/>
                <w:szCs w:val="22"/>
              </w:rPr>
            </w:pPr>
            <w:r w:rsidRPr="00EB02FE">
              <w:rPr>
                <w:rFonts w:cs="Corbel"/>
                <w:color w:val="000000"/>
                <w:szCs w:val="22"/>
              </w:rPr>
              <w:t>Wert</w:t>
            </w:r>
            <w:r w:rsidRPr="00A77356">
              <w:rPr>
                <w:rFonts w:cs="Corbel"/>
                <w:color w:val="000000"/>
                <w:szCs w:val="22"/>
              </w:rPr>
              <w:t xml:space="preserve"> </w:t>
            </w:r>
          </w:p>
        </w:tc>
        <w:tc>
          <w:tcPr>
            <w:tcW w:w="1655" w:type="dxa"/>
            <w:tcPrChange w:id="1255" w:author="rolf" w:date="2020-08-28T21:32:00Z">
              <w:tcPr>
                <w:tcW w:w="1655" w:type="dxa"/>
              </w:tcPr>
            </w:tcPrChange>
          </w:tcPr>
          <w:p w14:paraId="2260653F" w14:textId="77777777" w:rsidR="00042B3F" w:rsidRPr="00A77356" w:rsidRDefault="00042B3F" w:rsidP="0071467F">
            <w:pPr>
              <w:pStyle w:val="Default"/>
              <w:ind w:right="-256"/>
              <w:rPr>
                <w:szCs w:val="22"/>
              </w:rPr>
            </w:pPr>
            <w:r w:rsidRPr="00EB02FE">
              <w:rPr>
                <w:szCs w:val="22"/>
              </w:rPr>
              <w:t xml:space="preserve">Standardmäßig </w:t>
            </w:r>
          </w:p>
        </w:tc>
      </w:tr>
      <w:tr w:rsidR="00844BDC" w:rsidRPr="00A948F6" w14:paraId="538C2820" w14:textId="77777777" w:rsidTr="00D31D32">
        <w:tc>
          <w:tcPr>
            <w:tcW w:w="1812" w:type="dxa"/>
            <w:tcPrChange w:id="1256" w:author="rolf" w:date="2020-08-28T21:32:00Z">
              <w:tcPr>
                <w:tcW w:w="1812" w:type="dxa"/>
              </w:tcPr>
            </w:tcPrChange>
          </w:tcPr>
          <w:p w14:paraId="3FE63523" w14:textId="3F0697FA" w:rsidR="00042B3F" w:rsidRPr="00F65010" w:rsidRDefault="00042B3F" w:rsidP="00042B3F">
            <w:pPr>
              <w:pStyle w:val="Default"/>
              <w:rPr>
                <w:sz w:val="18"/>
                <w:szCs w:val="18"/>
              </w:rPr>
            </w:pPr>
            <w:r w:rsidRPr="00042B3F">
              <w:rPr>
                <w:sz w:val="18"/>
                <w:szCs w:val="18"/>
              </w:rPr>
              <w:t xml:space="preserve">--stack_percent </w:t>
            </w:r>
          </w:p>
        </w:tc>
        <w:tc>
          <w:tcPr>
            <w:tcW w:w="1273" w:type="dxa"/>
            <w:tcPrChange w:id="1257" w:author="rolf" w:date="2020-08-28T21:32:00Z">
              <w:tcPr>
                <w:tcW w:w="1037" w:type="dxa"/>
              </w:tcPr>
            </w:tcPrChange>
          </w:tcPr>
          <w:p w14:paraId="7D9156A1" w14:textId="7B011AA6" w:rsidR="00042B3F" w:rsidRPr="00F65010" w:rsidRDefault="00042B3F" w:rsidP="00042B3F">
            <w:pPr>
              <w:pStyle w:val="Default"/>
              <w:rPr>
                <w:sz w:val="18"/>
                <w:szCs w:val="18"/>
              </w:rPr>
            </w:pPr>
            <w:r w:rsidRPr="00042B3F">
              <w:rPr>
                <w:sz w:val="18"/>
                <w:szCs w:val="18"/>
              </w:rPr>
              <w:t xml:space="preserve">-s </w:t>
            </w:r>
          </w:p>
        </w:tc>
        <w:tc>
          <w:tcPr>
            <w:tcW w:w="3120" w:type="dxa"/>
            <w:tcPrChange w:id="1258" w:author="rolf" w:date="2020-08-28T21:32:00Z">
              <w:tcPr>
                <w:tcW w:w="3356" w:type="dxa"/>
              </w:tcPr>
            </w:tcPrChange>
          </w:tcPr>
          <w:p w14:paraId="4BB5534D" w14:textId="7BEA7409" w:rsidR="00042B3F" w:rsidRPr="00F65010" w:rsidRDefault="00A5538C" w:rsidP="006E0475">
            <w:pPr>
              <w:rPr>
                <w:rFonts w:cs="Corbel"/>
                <w:color w:val="000000"/>
                <w:sz w:val="18"/>
                <w:szCs w:val="18"/>
              </w:rPr>
            </w:pPr>
            <w:r w:rsidRPr="00A5538C">
              <w:rPr>
                <w:rFonts w:cs="Corbel"/>
                <w:color w:val="000000"/>
                <w:sz w:val="18"/>
                <w:szCs w:val="18"/>
              </w:rPr>
              <w:t xml:space="preserve">Prozentsatz der besten </w:t>
            </w:r>
            <w:del w:id="1259" w:author="rolf" w:date="2020-08-28T21:33:00Z">
              <w:r w:rsidRPr="00A5538C" w:rsidDel="00D31D32">
                <w:rPr>
                  <w:rFonts w:cs="Corbel"/>
                  <w:color w:val="000000"/>
                  <w:sz w:val="18"/>
                  <w:szCs w:val="18"/>
                </w:rPr>
                <w:delText>Frames</w:delText>
              </w:r>
            </w:del>
            <w:ins w:id="1260" w:author="rolf" w:date="2020-08-28T21:33:00Z">
              <w:r w:rsidR="00D31D32">
                <w:rPr>
                  <w:rFonts w:cs="Corbel"/>
                  <w:color w:val="000000"/>
                  <w:sz w:val="18"/>
                  <w:szCs w:val="18"/>
                </w:rPr>
                <w:t>Bilder</w:t>
              </w:r>
            </w:ins>
            <w:r w:rsidRPr="00A5538C">
              <w:rPr>
                <w:rFonts w:cs="Corbel"/>
                <w:color w:val="000000"/>
                <w:sz w:val="18"/>
                <w:szCs w:val="18"/>
              </w:rPr>
              <w:t xml:space="preserve">, die </w:t>
            </w:r>
            <w:del w:id="1261" w:author="rolf" w:date="2020-08-28T21:32:00Z">
              <w:r w:rsidRPr="00A5538C" w:rsidDel="00D31D32">
                <w:rPr>
                  <w:rFonts w:cs="Corbel"/>
                  <w:color w:val="000000"/>
                  <w:sz w:val="18"/>
                  <w:szCs w:val="18"/>
                </w:rPr>
                <w:delText xml:space="preserve">gestapelt </w:delText>
              </w:r>
            </w:del>
            <w:proofErr w:type="spellStart"/>
            <w:ins w:id="1262" w:author="rolf" w:date="2020-08-28T21:32:00Z">
              <w:r w:rsidR="00D31D32">
                <w:rPr>
                  <w:rFonts w:cs="Corbel"/>
                  <w:color w:val="000000"/>
                  <w:sz w:val="18"/>
                  <w:szCs w:val="18"/>
                </w:rPr>
                <w:t>gestackt</w:t>
              </w:r>
              <w:proofErr w:type="spellEnd"/>
              <w:r w:rsidR="00D31D32" w:rsidRPr="00A5538C">
                <w:rPr>
                  <w:rFonts w:cs="Corbel"/>
                  <w:color w:val="000000"/>
                  <w:sz w:val="18"/>
                  <w:szCs w:val="18"/>
                </w:rPr>
                <w:t xml:space="preserve"> </w:t>
              </w:r>
            </w:ins>
            <w:r w:rsidRPr="00A5538C">
              <w:rPr>
                <w:rFonts w:cs="Corbel"/>
                <w:color w:val="000000"/>
                <w:sz w:val="18"/>
                <w:szCs w:val="18"/>
              </w:rPr>
              <w:t xml:space="preserve">werden </w:t>
            </w:r>
          </w:p>
        </w:tc>
        <w:tc>
          <w:tcPr>
            <w:tcW w:w="1451" w:type="dxa"/>
            <w:tcPrChange w:id="1263" w:author="rolf" w:date="2020-08-28T21:32:00Z">
              <w:tcPr>
                <w:tcW w:w="1451" w:type="dxa"/>
              </w:tcPr>
            </w:tcPrChange>
          </w:tcPr>
          <w:p w14:paraId="064991B5" w14:textId="7E3447E3" w:rsidR="00042B3F" w:rsidRPr="00F65010" w:rsidRDefault="00A5538C" w:rsidP="00042B3F">
            <w:pPr>
              <w:rPr>
                <w:rFonts w:cs="Corbel"/>
                <w:color w:val="000000"/>
                <w:sz w:val="18"/>
                <w:szCs w:val="18"/>
              </w:rPr>
            </w:pPr>
            <w:r w:rsidRPr="00A5538C">
              <w:rPr>
                <w:rFonts w:cs="Corbel"/>
                <w:color w:val="000000"/>
                <w:sz w:val="18"/>
                <w:szCs w:val="18"/>
              </w:rPr>
              <w:t xml:space="preserve">1 ≤ Prozent ≤ 100 </w:t>
            </w:r>
          </w:p>
        </w:tc>
        <w:tc>
          <w:tcPr>
            <w:tcW w:w="1655" w:type="dxa"/>
            <w:tcPrChange w:id="1264" w:author="rolf" w:date="2020-08-28T21:32:00Z">
              <w:tcPr>
                <w:tcW w:w="1655" w:type="dxa"/>
              </w:tcPr>
            </w:tcPrChange>
          </w:tcPr>
          <w:p w14:paraId="4F679356" w14:textId="22F1DFD2" w:rsidR="00042B3F" w:rsidRPr="00F65010" w:rsidRDefault="00042B3F" w:rsidP="00042B3F">
            <w:pPr>
              <w:pStyle w:val="Default"/>
              <w:rPr>
                <w:sz w:val="18"/>
                <w:szCs w:val="18"/>
              </w:rPr>
            </w:pPr>
            <w:r w:rsidRPr="00042B3F">
              <w:rPr>
                <w:sz w:val="18"/>
                <w:szCs w:val="18"/>
              </w:rPr>
              <w:t xml:space="preserve">10 </w:t>
            </w:r>
          </w:p>
        </w:tc>
      </w:tr>
      <w:tr w:rsidR="00844BDC" w:rsidRPr="00A948F6" w14:paraId="7FA9FA6A" w14:textId="77777777" w:rsidTr="00D31D32">
        <w:tc>
          <w:tcPr>
            <w:tcW w:w="1812" w:type="dxa"/>
            <w:tcPrChange w:id="1265" w:author="rolf" w:date="2020-08-28T21:32:00Z">
              <w:tcPr>
                <w:tcW w:w="1812" w:type="dxa"/>
              </w:tcPr>
            </w:tcPrChange>
          </w:tcPr>
          <w:p w14:paraId="42EC4451" w14:textId="342443AC" w:rsidR="00042B3F" w:rsidRPr="00F65010" w:rsidRDefault="00042B3F" w:rsidP="00042B3F">
            <w:pPr>
              <w:pStyle w:val="Default"/>
              <w:rPr>
                <w:sz w:val="18"/>
                <w:szCs w:val="18"/>
              </w:rPr>
            </w:pPr>
            <w:r w:rsidRPr="00042B3F">
              <w:rPr>
                <w:sz w:val="18"/>
                <w:szCs w:val="18"/>
              </w:rPr>
              <w:t xml:space="preserve">--stack_number </w:t>
            </w:r>
          </w:p>
        </w:tc>
        <w:tc>
          <w:tcPr>
            <w:tcW w:w="1273" w:type="dxa"/>
            <w:tcPrChange w:id="1266" w:author="rolf" w:date="2020-08-28T21:32:00Z">
              <w:tcPr>
                <w:tcW w:w="1037" w:type="dxa"/>
              </w:tcPr>
            </w:tcPrChange>
          </w:tcPr>
          <w:p w14:paraId="7D05B874" w14:textId="6E44E2CA" w:rsidR="00042B3F" w:rsidRPr="00F65010" w:rsidRDefault="00042B3F" w:rsidP="00042B3F">
            <w:pPr>
              <w:pStyle w:val="Default"/>
              <w:rPr>
                <w:sz w:val="18"/>
                <w:szCs w:val="18"/>
              </w:rPr>
            </w:pPr>
            <w:r w:rsidRPr="00042B3F">
              <w:rPr>
                <w:sz w:val="18"/>
                <w:szCs w:val="18"/>
              </w:rPr>
              <w:t xml:space="preserve">- </w:t>
            </w:r>
          </w:p>
        </w:tc>
        <w:tc>
          <w:tcPr>
            <w:tcW w:w="3120" w:type="dxa"/>
            <w:tcPrChange w:id="1267" w:author="rolf" w:date="2020-08-28T21:32:00Z">
              <w:tcPr>
                <w:tcW w:w="3356" w:type="dxa"/>
              </w:tcPr>
            </w:tcPrChange>
          </w:tcPr>
          <w:p w14:paraId="5F8242F5" w14:textId="47462669" w:rsidR="00042B3F" w:rsidRPr="00F65010" w:rsidRDefault="00A5538C" w:rsidP="006E0475">
            <w:pPr>
              <w:rPr>
                <w:rFonts w:cs="Corbel"/>
                <w:color w:val="000000"/>
                <w:sz w:val="18"/>
                <w:szCs w:val="18"/>
              </w:rPr>
            </w:pPr>
            <w:r w:rsidRPr="00A5538C">
              <w:rPr>
                <w:rFonts w:cs="Corbel"/>
                <w:color w:val="000000"/>
                <w:sz w:val="18"/>
                <w:szCs w:val="18"/>
              </w:rPr>
              <w:t xml:space="preserve">Anzahl der besten </w:t>
            </w:r>
            <w:del w:id="1268" w:author="rolf" w:date="2020-08-28T21:33:00Z">
              <w:r w:rsidRPr="00A5538C" w:rsidDel="00D31D32">
                <w:rPr>
                  <w:rFonts w:cs="Corbel"/>
                  <w:color w:val="000000"/>
                  <w:sz w:val="18"/>
                  <w:szCs w:val="18"/>
                </w:rPr>
                <w:delText>Frames</w:delText>
              </w:r>
            </w:del>
            <w:ins w:id="1269" w:author="rolf" w:date="2020-08-28T21:33:00Z">
              <w:r w:rsidR="00D31D32">
                <w:rPr>
                  <w:rFonts w:cs="Corbel"/>
                  <w:color w:val="000000"/>
                  <w:sz w:val="18"/>
                  <w:szCs w:val="18"/>
                </w:rPr>
                <w:t>Bilder</w:t>
              </w:r>
            </w:ins>
            <w:r w:rsidRPr="00A5538C">
              <w:rPr>
                <w:rFonts w:cs="Corbel"/>
                <w:color w:val="000000"/>
                <w:sz w:val="18"/>
                <w:szCs w:val="18"/>
              </w:rPr>
              <w:t xml:space="preserve">, die </w:t>
            </w:r>
            <w:del w:id="1270" w:author="rolf" w:date="2020-08-28T21:33:00Z">
              <w:r w:rsidRPr="00A5538C" w:rsidDel="00D31D32">
                <w:rPr>
                  <w:rFonts w:cs="Corbel"/>
                  <w:color w:val="000000"/>
                  <w:sz w:val="18"/>
                  <w:szCs w:val="18"/>
                </w:rPr>
                <w:delText xml:space="preserve">gestapelt </w:delText>
              </w:r>
            </w:del>
            <w:proofErr w:type="spellStart"/>
            <w:ins w:id="1271" w:author="rolf" w:date="2020-08-28T21:33:00Z">
              <w:r w:rsidR="00D31D32">
                <w:rPr>
                  <w:rFonts w:cs="Corbel"/>
                  <w:color w:val="000000"/>
                  <w:sz w:val="18"/>
                  <w:szCs w:val="18"/>
                </w:rPr>
                <w:t>gestackt</w:t>
              </w:r>
              <w:proofErr w:type="spellEnd"/>
              <w:r w:rsidR="00D31D32" w:rsidRPr="00A5538C">
                <w:rPr>
                  <w:rFonts w:cs="Corbel"/>
                  <w:color w:val="000000"/>
                  <w:sz w:val="18"/>
                  <w:szCs w:val="18"/>
                </w:rPr>
                <w:t xml:space="preserve"> </w:t>
              </w:r>
            </w:ins>
            <w:r w:rsidRPr="00A5538C">
              <w:rPr>
                <w:rFonts w:cs="Corbel"/>
                <w:color w:val="000000"/>
                <w:sz w:val="18"/>
                <w:szCs w:val="18"/>
              </w:rPr>
              <w:t xml:space="preserve">werden sollen. Falls angegeben, hat dieser Parameter Vorrang vor </w:t>
            </w:r>
            <w:ins w:id="1272" w:author="rolf" w:date="2020-08-28T21:33:00Z">
              <w:r w:rsidR="00D31D32">
                <w:rPr>
                  <w:rFonts w:cs="Corbel"/>
                  <w:color w:val="000000"/>
                  <w:sz w:val="18"/>
                  <w:szCs w:val="18"/>
                </w:rPr>
                <w:noBreakHyphen/>
              </w:r>
              <w:r w:rsidR="00D31D32">
                <w:rPr>
                  <w:rFonts w:cs="Corbel"/>
                  <w:color w:val="000000"/>
                  <w:sz w:val="18"/>
                  <w:szCs w:val="18"/>
                </w:rPr>
                <w:noBreakHyphen/>
              </w:r>
            </w:ins>
            <w:del w:id="1273" w:author="rolf" w:date="2020-08-28T21:33:00Z">
              <w:r w:rsidRPr="00A5538C" w:rsidDel="00D31D32">
                <w:rPr>
                  <w:rFonts w:cs="Corbel"/>
                  <w:color w:val="000000"/>
                  <w:sz w:val="18"/>
                  <w:szCs w:val="18"/>
                </w:rPr>
                <w:delText>-</w:delText>
              </w:r>
            </w:del>
            <w:proofErr w:type="spellStart"/>
            <w:r w:rsidRPr="00A5538C">
              <w:rPr>
                <w:rFonts w:cs="Corbel"/>
                <w:color w:val="000000"/>
                <w:sz w:val="18"/>
                <w:szCs w:val="18"/>
              </w:rPr>
              <w:t>stack_percent</w:t>
            </w:r>
            <w:proofErr w:type="spellEnd"/>
            <w:r w:rsidRPr="00A5538C">
              <w:rPr>
                <w:rFonts w:cs="Corbel"/>
                <w:color w:val="000000"/>
                <w:sz w:val="18"/>
                <w:szCs w:val="18"/>
              </w:rPr>
              <w:t xml:space="preserve">. Wenn die angegebene Anzahl die Anzahl der verfügbaren </w:t>
            </w:r>
            <w:del w:id="1274" w:author="rolf" w:date="2020-08-28T21:34:00Z">
              <w:r w:rsidRPr="00A5538C" w:rsidDel="00D31D32">
                <w:rPr>
                  <w:rFonts w:cs="Corbel"/>
                  <w:color w:val="000000"/>
                  <w:sz w:val="18"/>
                  <w:szCs w:val="18"/>
                </w:rPr>
                <w:delText xml:space="preserve">Frames </w:delText>
              </w:r>
            </w:del>
            <w:ins w:id="1275" w:author="rolf" w:date="2020-08-28T21:34:00Z">
              <w:r w:rsidR="00D31D32">
                <w:rPr>
                  <w:rFonts w:cs="Corbel"/>
                  <w:color w:val="000000"/>
                  <w:sz w:val="18"/>
                  <w:szCs w:val="18"/>
                </w:rPr>
                <w:t>Bilder</w:t>
              </w:r>
              <w:r w:rsidR="00D31D32" w:rsidRPr="00A5538C">
                <w:rPr>
                  <w:rFonts w:cs="Corbel"/>
                  <w:color w:val="000000"/>
                  <w:sz w:val="18"/>
                  <w:szCs w:val="18"/>
                </w:rPr>
                <w:t xml:space="preserve"> </w:t>
              </w:r>
            </w:ins>
            <w:r w:rsidRPr="00A5538C">
              <w:rPr>
                <w:rFonts w:cs="Corbel"/>
                <w:color w:val="000000"/>
                <w:sz w:val="18"/>
                <w:szCs w:val="18"/>
              </w:rPr>
              <w:t xml:space="preserve">übersteigt, werden alle </w:t>
            </w:r>
            <w:del w:id="1276" w:author="rolf" w:date="2020-08-28T21:34:00Z">
              <w:r w:rsidRPr="00A5538C" w:rsidDel="00D31D32">
                <w:rPr>
                  <w:rFonts w:cs="Corbel"/>
                  <w:color w:val="000000"/>
                  <w:sz w:val="18"/>
                  <w:szCs w:val="18"/>
                </w:rPr>
                <w:delText xml:space="preserve">Frames </w:delText>
              </w:r>
            </w:del>
            <w:ins w:id="1277" w:author="rolf" w:date="2020-08-28T21:34:00Z">
              <w:r w:rsidR="00D31D32">
                <w:rPr>
                  <w:rFonts w:cs="Corbel"/>
                  <w:color w:val="000000"/>
                  <w:sz w:val="18"/>
                  <w:szCs w:val="18"/>
                </w:rPr>
                <w:t>Bilder</w:t>
              </w:r>
              <w:r w:rsidR="00D31D32" w:rsidRPr="00A5538C">
                <w:rPr>
                  <w:rFonts w:cs="Corbel"/>
                  <w:color w:val="000000"/>
                  <w:sz w:val="18"/>
                  <w:szCs w:val="18"/>
                </w:rPr>
                <w:t xml:space="preserve"> </w:t>
              </w:r>
            </w:ins>
            <w:del w:id="1278" w:author="rolf" w:date="2020-08-28T21:34:00Z">
              <w:r w:rsidRPr="00A5538C" w:rsidDel="00D31D32">
                <w:rPr>
                  <w:rFonts w:cs="Corbel"/>
                  <w:color w:val="000000"/>
                  <w:sz w:val="18"/>
                  <w:szCs w:val="18"/>
                </w:rPr>
                <w:delText>gestapelt</w:delText>
              </w:r>
            </w:del>
            <w:proofErr w:type="spellStart"/>
            <w:ins w:id="1279" w:author="rolf" w:date="2020-08-28T21:34:00Z">
              <w:r w:rsidR="00D31D32" w:rsidRPr="00A5538C">
                <w:rPr>
                  <w:rFonts w:cs="Corbel"/>
                  <w:color w:val="000000"/>
                  <w:sz w:val="18"/>
                  <w:szCs w:val="18"/>
                </w:rPr>
                <w:t>ges</w:t>
              </w:r>
              <w:r w:rsidR="00D31D32">
                <w:rPr>
                  <w:rFonts w:cs="Corbel"/>
                  <w:color w:val="000000"/>
                  <w:sz w:val="18"/>
                  <w:szCs w:val="18"/>
                </w:rPr>
                <w:t>tackt</w:t>
              </w:r>
            </w:ins>
            <w:proofErr w:type="spellEnd"/>
            <w:r w:rsidRPr="00A5538C">
              <w:rPr>
                <w:rFonts w:cs="Corbel"/>
                <w:color w:val="000000"/>
                <w:sz w:val="18"/>
                <w:szCs w:val="18"/>
              </w:rPr>
              <w:t xml:space="preserve">. </w:t>
            </w:r>
          </w:p>
        </w:tc>
        <w:tc>
          <w:tcPr>
            <w:tcW w:w="1451" w:type="dxa"/>
            <w:tcPrChange w:id="1280" w:author="rolf" w:date="2020-08-28T21:32:00Z">
              <w:tcPr>
                <w:tcW w:w="1451" w:type="dxa"/>
              </w:tcPr>
            </w:tcPrChange>
          </w:tcPr>
          <w:p w14:paraId="234FA4EC" w14:textId="021EF889" w:rsidR="00042B3F" w:rsidRPr="00F65010" w:rsidRDefault="00A5538C" w:rsidP="00042B3F">
            <w:pPr>
              <w:rPr>
                <w:rFonts w:cs="Corbel"/>
                <w:color w:val="000000"/>
                <w:sz w:val="18"/>
                <w:szCs w:val="18"/>
              </w:rPr>
            </w:pPr>
            <w:r w:rsidRPr="00A5538C">
              <w:rPr>
                <w:rFonts w:cs="Corbel"/>
                <w:color w:val="000000"/>
                <w:sz w:val="18"/>
                <w:szCs w:val="18"/>
              </w:rPr>
              <w:t xml:space="preserve">1 ≤ Zahl </w:t>
            </w:r>
          </w:p>
        </w:tc>
        <w:tc>
          <w:tcPr>
            <w:tcW w:w="1655" w:type="dxa"/>
            <w:tcPrChange w:id="1281" w:author="rolf" w:date="2020-08-28T21:32:00Z">
              <w:tcPr>
                <w:tcW w:w="1655" w:type="dxa"/>
              </w:tcPr>
            </w:tcPrChange>
          </w:tcPr>
          <w:p w14:paraId="4176A523" w14:textId="1F8666B5" w:rsidR="00042B3F" w:rsidRPr="00A5538C" w:rsidRDefault="00A5538C" w:rsidP="00A5538C">
            <w:pPr>
              <w:rPr>
                <w:rFonts w:cs="Corbel"/>
                <w:color w:val="000000"/>
                <w:sz w:val="18"/>
                <w:szCs w:val="18"/>
              </w:rPr>
            </w:pPr>
            <w:r w:rsidRPr="00A5538C">
              <w:rPr>
                <w:rFonts w:cs="Corbel"/>
                <w:color w:val="000000"/>
                <w:sz w:val="18"/>
                <w:szCs w:val="18"/>
              </w:rPr>
              <w:t xml:space="preserve">Keine Vorgabe </w:t>
            </w:r>
          </w:p>
        </w:tc>
      </w:tr>
      <w:tr w:rsidR="00844BDC" w:rsidRPr="00A948F6" w14:paraId="28248BB2" w14:textId="77777777" w:rsidTr="00D31D32">
        <w:tc>
          <w:tcPr>
            <w:tcW w:w="1812" w:type="dxa"/>
            <w:tcPrChange w:id="1282" w:author="rolf" w:date="2020-08-28T21:32:00Z">
              <w:tcPr>
                <w:tcW w:w="1812" w:type="dxa"/>
              </w:tcPr>
            </w:tcPrChange>
          </w:tcPr>
          <w:p w14:paraId="36F8B862" w14:textId="29DE1B82" w:rsidR="00042B3F" w:rsidRPr="00F65010" w:rsidRDefault="00042B3F" w:rsidP="00042B3F">
            <w:pPr>
              <w:pStyle w:val="Default"/>
              <w:rPr>
                <w:sz w:val="18"/>
                <w:szCs w:val="18"/>
              </w:rPr>
            </w:pPr>
            <w:r w:rsidRPr="00042B3F">
              <w:rPr>
                <w:sz w:val="18"/>
                <w:szCs w:val="18"/>
              </w:rPr>
              <w:t xml:space="preserve">--normalize_bright </w:t>
            </w:r>
          </w:p>
        </w:tc>
        <w:tc>
          <w:tcPr>
            <w:tcW w:w="1273" w:type="dxa"/>
            <w:tcPrChange w:id="1283" w:author="rolf" w:date="2020-08-28T21:32:00Z">
              <w:tcPr>
                <w:tcW w:w="1037" w:type="dxa"/>
              </w:tcPr>
            </w:tcPrChange>
          </w:tcPr>
          <w:p w14:paraId="7EC65573" w14:textId="48D20439" w:rsidR="00042B3F" w:rsidRPr="00F65010" w:rsidRDefault="00042B3F" w:rsidP="00042B3F">
            <w:pPr>
              <w:pStyle w:val="Default"/>
              <w:rPr>
                <w:sz w:val="18"/>
                <w:szCs w:val="18"/>
              </w:rPr>
            </w:pPr>
            <w:r w:rsidRPr="00042B3F">
              <w:rPr>
                <w:sz w:val="18"/>
                <w:szCs w:val="18"/>
              </w:rPr>
              <w:t xml:space="preserve">-n </w:t>
            </w:r>
          </w:p>
        </w:tc>
        <w:tc>
          <w:tcPr>
            <w:tcW w:w="3120" w:type="dxa"/>
            <w:tcPrChange w:id="1284" w:author="rolf" w:date="2020-08-28T21:32:00Z">
              <w:tcPr>
                <w:tcW w:w="3356" w:type="dxa"/>
              </w:tcPr>
            </w:tcPrChange>
          </w:tcPr>
          <w:p w14:paraId="19C9126B" w14:textId="1E01B660" w:rsidR="00042B3F" w:rsidRPr="00F65010" w:rsidRDefault="00033AAD" w:rsidP="00042B3F">
            <w:pPr>
              <w:rPr>
                <w:rFonts w:cs="Corbel"/>
                <w:color w:val="000000"/>
                <w:sz w:val="18"/>
                <w:szCs w:val="18"/>
              </w:rPr>
            </w:pPr>
            <w:del w:id="1285" w:author="rolf" w:date="2020-08-28T21:34:00Z">
              <w:r w:rsidRPr="00033AAD" w:rsidDel="00D31D32">
                <w:rPr>
                  <w:rFonts w:cs="Corbel"/>
                  <w:color w:val="000000"/>
                  <w:sz w:val="18"/>
                  <w:szCs w:val="18"/>
                </w:rPr>
                <w:delText xml:space="preserve">Rahmenhelligkeit </w:delText>
              </w:r>
            </w:del>
            <w:ins w:id="1286" w:author="rolf" w:date="2020-08-28T21:34:00Z">
              <w:r w:rsidR="00D31D32">
                <w:rPr>
                  <w:rFonts w:cs="Corbel"/>
                  <w:color w:val="000000"/>
                  <w:sz w:val="18"/>
                  <w:szCs w:val="18"/>
                </w:rPr>
                <w:t>Bild</w:t>
              </w:r>
              <w:r w:rsidR="00D31D32" w:rsidRPr="00033AAD">
                <w:rPr>
                  <w:rFonts w:cs="Corbel"/>
                  <w:color w:val="000000"/>
                  <w:sz w:val="18"/>
                  <w:szCs w:val="18"/>
                </w:rPr>
                <w:t xml:space="preserve">helligkeit </w:t>
              </w:r>
            </w:ins>
            <w:r w:rsidRPr="00033AAD">
              <w:rPr>
                <w:rFonts w:cs="Corbel"/>
                <w:color w:val="000000"/>
                <w:sz w:val="18"/>
                <w:szCs w:val="18"/>
              </w:rPr>
              <w:t xml:space="preserve">normalisieren </w:t>
            </w:r>
          </w:p>
        </w:tc>
        <w:tc>
          <w:tcPr>
            <w:tcW w:w="1451" w:type="dxa"/>
            <w:tcPrChange w:id="1287" w:author="rolf" w:date="2020-08-28T21:32:00Z">
              <w:tcPr>
                <w:tcW w:w="1451" w:type="dxa"/>
              </w:tcPr>
            </w:tcPrChange>
          </w:tcPr>
          <w:p w14:paraId="51D44D3D" w14:textId="3BBB0FC4" w:rsidR="00042B3F" w:rsidRPr="00F65010" w:rsidRDefault="00033AAD" w:rsidP="00042B3F">
            <w:pPr>
              <w:rPr>
                <w:rFonts w:cs="Corbel"/>
                <w:color w:val="000000"/>
                <w:sz w:val="18"/>
                <w:szCs w:val="18"/>
              </w:rPr>
            </w:pPr>
            <w:r w:rsidRPr="00033AAD">
              <w:rPr>
                <w:rFonts w:cs="Corbel"/>
                <w:color w:val="000000"/>
                <w:sz w:val="18"/>
                <w:szCs w:val="18"/>
              </w:rPr>
              <w:t xml:space="preserve">Kein Wert erwartet </w:t>
            </w:r>
          </w:p>
        </w:tc>
        <w:tc>
          <w:tcPr>
            <w:tcW w:w="1655" w:type="dxa"/>
            <w:tcPrChange w:id="1288" w:author="rolf" w:date="2020-08-28T21:32:00Z">
              <w:tcPr>
                <w:tcW w:w="1655" w:type="dxa"/>
              </w:tcPr>
            </w:tcPrChange>
          </w:tcPr>
          <w:p w14:paraId="58A40A1B" w14:textId="7AC711C1" w:rsidR="00042B3F" w:rsidRPr="00F65010" w:rsidRDefault="00042B3F" w:rsidP="00042B3F">
            <w:pPr>
              <w:pStyle w:val="Default"/>
              <w:rPr>
                <w:sz w:val="18"/>
                <w:szCs w:val="18"/>
              </w:rPr>
            </w:pPr>
            <w:r w:rsidRPr="00042B3F">
              <w:rPr>
                <w:sz w:val="18"/>
                <w:szCs w:val="18"/>
              </w:rPr>
              <w:t xml:space="preserve">- </w:t>
            </w:r>
          </w:p>
        </w:tc>
      </w:tr>
      <w:tr w:rsidR="00033AAD" w:rsidRPr="00A77356" w14:paraId="7D3C8FAA" w14:textId="77777777" w:rsidTr="00D31D32">
        <w:tc>
          <w:tcPr>
            <w:tcW w:w="1812" w:type="dxa"/>
            <w:tcPrChange w:id="1289" w:author="rolf" w:date="2020-08-28T21:32:00Z">
              <w:tcPr>
                <w:tcW w:w="1812" w:type="dxa"/>
              </w:tcPr>
            </w:tcPrChange>
          </w:tcPr>
          <w:p w14:paraId="1D0FF5FF" w14:textId="42010BC1" w:rsidR="00042B3F" w:rsidRPr="00A9143E" w:rsidRDefault="00042B3F" w:rsidP="00042B3F">
            <w:pPr>
              <w:pStyle w:val="Default"/>
              <w:rPr>
                <w:sz w:val="18"/>
                <w:szCs w:val="18"/>
              </w:rPr>
            </w:pPr>
            <w:r w:rsidRPr="00042B3F">
              <w:rPr>
                <w:sz w:val="18"/>
                <w:szCs w:val="18"/>
              </w:rPr>
              <w:t xml:space="preserve">--normalize_bco </w:t>
            </w:r>
          </w:p>
        </w:tc>
        <w:tc>
          <w:tcPr>
            <w:tcW w:w="1273" w:type="dxa"/>
            <w:tcPrChange w:id="1290" w:author="rolf" w:date="2020-08-28T21:32:00Z">
              <w:tcPr>
                <w:tcW w:w="1037" w:type="dxa"/>
              </w:tcPr>
            </w:tcPrChange>
          </w:tcPr>
          <w:p w14:paraId="085CF24F" w14:textId="3D2CC1A8" w:rsidR="00042B3F" w:rsidRPr="00A9143E" w:rsidRDefault="00042B3F" w:rsidP="00042B3F">
            <w:pPr>
              <w:pStyle w:val="Default"/>
              <w:rPr>
                <w:sz w:val="18"/>
                <w:szCs w:val="18"/>
              </w:rPr>
            </w:pPr>
            <w:r w:rsidRPr="00042B3F">
              <w:rPr>
                <w:sz w:val="18"/>
                <w:szCs w:val="18"/>
              </w:rPr>
              <w:t xml:space="preserve">- </w:t>
            </w:r>
          </w:p>
        </w:tc>
        <w:tc>
          <w:tcPr>
            <w:tcW w:w="3120" w:type="dxa"/>
            <w:tcPrChange w:id="1291" w:author="rolf" w:date="2020-08-28T21:32:00Z">
              <w:tcPr>
                <w:tcW w:w="3356" w:type="dxa"/>
              </w:tcPr>
            </w:tcPrChange>
          </w:tcPr>
          <w:p w14:paraId="70C87CCA" w14:textId="6F4CDEE3" w:rsidR="00042B3F" w:rsidRPr="00A77356" w:rsidRDefault="00033AAD" w:rsidP="006E0475">
            <w:pPr>
              <w:rPr>
                <w:rFonts w:cs="Corbel"/>
                <w:color w:val="000000"/>
                <w:sz w:val="18"/>
                <w:szCs w:val="18"/>
              </w:rPr>
            </w:pPr>
            <w:r w:rsidRPr="00033AAD">
              <w:rPr>
                <w:rFonts w:cs="Corbel"/>
                <w:color w:val="000000"/>
                <w:sz w:val="18"/>
                <w:szCs w:val="18"/>
              </w:rPr>
              <w:t xml:space="preserve">Nur relevant, </w:t>
            </w:r>
            <w:del w:id="1292" w:author="rolf" w:date="2020-08-28T21:34:00Z">
              <w:r w:rsidRPr="00033AAD" w:rsidDel="00D31D32">
                <w:rPr>
                  <w:rFonts w:cs="Corbel"/>
                  <w:color w:val="000000"/>
                  <w:sz w:val="18"/>
                  <w:szCs w:val="18"/>
                </w:rPr>
                <w:delText xml:space="preserve">wenn </w:delText>
              </w:r>
            </w:del>
            <w:ins w:id="1293" w:author="rolf" w:date="2020-08-28T21:34:00Z">
              <w:r w:rsidR="00D31D32">
                <w:rPr>
                  <w:rFonts w:cs="Corbel"/>
                  <w:color w:val="000000"/>
                  <w:sz w:val="18"/>
                  <w:szCs w:val="18"/>
                </w:rPr>
                <w:t>falls</w:t>
              </w:r>
              <w:r w:rsidR="00D31D32" w:rsidRPr="00033AAD">
                <w:rPr>
                  <w:rFonts w:cs="Corbel"/>
                  <w:color w:val="000000"/>
                  <w:sz w:val="18"/>
                  <w:szCs w:val="18"/>
                </w:rPr>
                <w:t xml:space="preserve"> </w:t>
              </w:r>
            </w:ins>
            <w:r w:rsidRPr="00033AAD">
              <w:rPr>
                <w:rFonts w:cs="Corbel"/>
                <w:color w:val="000000"/>
                <w:sz w:val="18"/>
                <w:szCs w:val="18"/>
              </w:rPr>
              <w:t>"</w:t>
            </w:r>
            <w:proofErr w:type="spellStart"/>
            <w:r w:rsidRPr="00033AAD">
              <w:rPr>
                <w:rFonts w:cs="Corbel"/>
                <w:color w:val="000000"/>
                <w:sz w:val="18"/>
                <w:szCs w:val="18"/>
              </w:rPr>
              <w:t>normal</w:t>
            </w:r>
            <w:del w:id="1294" w:author="rolf" w:date="2020-08-28T21:34:00Z">
              <w:r w:rsidRPr="00033AAD" w:rsidDel="00D31D32">
                <w:rPr>
                  <w:rFonts w:cs="Corbel"/>
                  <w:color w:val="000000"/>
                  <w:sz w:val="18"/>
                  <w:szCs w:val="18"/>
                </w:rPr>
                <w:delText>-</w:delText>
              </w:r>
            </w:del>
            <w:r w:rsidRPr="00033AAD">
              <w:rPr>
                <w:rFonts w:cs="Corbel"/>
                <w:color w:val="000000"/>
                <w:sz w:val="18"/>
                <w:szCs w:val="18"/>
              </w:rPr>
              <w:t>ize_bright</w:t>
            </w:r>
            <w:proofErr w:type="spellEnd"/>
            <w:r w:rsidRPr="00033AAD">
              <w:rPr>
                <w:rFonts w:cs="Corbel"/>
                <w:color w:val="000000"/>
                <w:sz w:val="18"/>
                <w:szCs w:val="18"/>
              </w:rPr>
              <w:t xml:space="preserve">" ausgewählt ist: </w:t>
            </w:r>
            <w:ins w:id="1295" w:author="rolf" w:date="2020-08-28T21:36:00Z">
              <w:r w:rsidR="00D31D32">
                <w:rPr>
                  <w:rFonts w:cs="Corbel"/>
                  <w:color w:val="000000"/>
                  <w:sz w:val="18"/>
                  <w:szCs w:val="18"/>
                </w:rPr>
                <w:t>Helligkeitss</w:t>
              </w:r>
            </w:ins>
            <w:del w:id="1296" w:author="rolf" w:date="2020-08-28T21:36:00Z">
              <w:r w:rsidRPr="00033AAD" w:rsidDel="00D31D32">
                <w:rPr>
                  <w:rFonts w:cs="Corbel"/>
                  <w:color w:val="000000"/>
                  <w:sz w:val="18"/>
                  <w:szCs w:val="18"/>
                </w:rPr>
                <w:delText>Normalisierung schwarz</w:delText>
              </w:r>
            </w:del>
            <w:ins w:id="1297" w:author="rolf" w:date="2020-08-28T21:36:00Z">
              <w:r w:rsidR="00D31D32">
                <w:rPr>
                  <w:rFonts w:cs="Corbel"/>
                  <w:color w:val="000000"/>
                  <w:sz w:val="18"/>
                  <w:szCs w:val="18"/>
                </w:rPr>
                <w:t>chwelle</w:t>
              </w:r>
            </w:ins>
            <w:ins w:id="1298" w:author="rolf" w:date="2020-08-28T21:37:00Z">
              <w:r w:rsidR="00D31D32">
                <w:rPr>
                  <w:rFonts w:cs="Corbel"/>
                  <w:color w:val="000000"/>
                  <w:sz w:val="18"/>
                  <w:szCs w:val="18"/>
                </w:rPr>
                <w:t xml:space="preserve"> oberhalb derer Pixel</w:t>
              </w:r>
            </w:ins>
            <w:r w:rsidRPr="00033AAD">
              <w:rPr>
                <w:rFonts w:cs="Corbel"/>
                <w:color w:val="000000"/>
                <w:sz w:val="18"/>
                <w:szCs w:val="18"/>
              </w:rPr>
              <w:t xml:space="preserve"> </w:t>
            </w:r>
            <w:del w:id="1299" w:author="rolf" w:date="2020-08-28T21:36:00Z">
              <w:r w:rsidRPr="00033AAD" w:rsidDel="00D31D32">
                <w:rPr>
                  <w:rFonts w:cs="Corbel"/>
                  <w:color w:val="000000"/>
                  <w:sz w:val="18"/>
                  <w:szCs w:val="18"/>
                </w:rPr>
                <w:delText xml:space="preserve">abgeschnitten </w:delText>
              </w:r>
            </w:del>
            <w:ins w:id="1300" w:author="rolf" w:date="2020-08-28T21:36:00Z">
              <w:r w:rsidR="00D31D32">
                <w:rPr>
                  <w:rFonts w:cs="Corbel"/>
                  <w:color w:val="000000"/>
                  <w:sz w:val="18"/>
                  <w:szCs w:val="18"/>
                </w:rPr>
                <w:t>für Normalisierung</w:t>
              </w:r>
              <w:r w:rsidR="00D31D32" w:rsidRPr="00033AAD">
                <w:rPr>
                  <w:rFonts w:cs="Corbel"/>
                  <w:color w:val="000000"/>
                  <w:sz w:val="18"/>
                  <w:szCs w:val="18"/>
                </w:rPr>
                <w:t xml:space="preserve"> </w:t>
              </w:r>
            </w:ins>
            <w:ins w:id="1301" w:author="rolf" w:date="2020-08-28T21:37:00Z">
              <w:r w:rsidR="00D31D32">
                <w:rPr>
                  <w:rFonts w:cs="Corbel"/>
                  <w:color w:val="000000"/>
                  <w:sz w:val="18"/>
                  <w:szCs w:val="18"/>
                </w:rPr>
                <w:t>berücksichtigt werden</w:t>
              </w:r>
            </w:ins>
          </w:p>
        </w:tc>
        <w:tc>
          <w:tcPr>
            <w:tcW w:w="1451" w:type="dxa"/>
            <w:tcPrChange w:id="1302" w:author="rolf" w:date="2020-08-28T21:32:00Z">
              <w:tcPr>
                <w:tcW w:w="1451" w:type="dxa"/>
              </w:tcPr>
            </w:tcPrChange>
          </w:tcPr>
          <w:p w14:paraId="56684525" w14:textId="0F46FB35" w:rsidR="00042B3F" w:rsidRPr="00A77356" w:rsidRDefault="00033AAD" w:rsidP="00042B3F">
            <w:pPr>
              <w:rPr>
                <w:rFonts w:cs="Corbel"/>
                <w:color w:val="000000"/>
                <w:sz w:val="18"/>
                <w:szCs w:val="18"/>
              </w:rPr>
            </w:pPr>
            <w:r w:rsidRPr="00033AAD">
              <w:rPr>
                <w:rFonts w:cs="Corbel"/>
                <w:color w:val="000000"/>
                <w:sz w:val="18"/>
                <w:szCs w:val="18"/>
              </w:rPr>
              <w:t xml:space="preserve">0 ≤ bco ≤ 40 </w:t>
            </w:r>
          </w:p>
        </w:tc>
        <w:tc>
          <w:tcPr>
            <w:tcW w:w="1655" w:type="dxa"/>
            <w:tcPrChange w:id="1303" w:author="rolf" w:date="2020-08-28T21:32:00Z">
              <w:tcPr>
                <w:tcW w:w="1655" w:type="dxa"/>
              </w:tcPr>
            </w:tcPrChange>
          </w:tcPr>
          <w:p w14:paraId="79318EB4" w14:textId="35E9EB85" w:rsidR="00042B3F" w:rsidRPr="00A9143E" w:rsidRDefault="00042B3F" w:rsidP="00042B3F">
            <w:pPr>
              <w:pStyle w:val="Default"/>
              <w:rPr>
                <w:sz w:val="18"/>
                <w:szCs w:val="18"/>
              </w:rPr>
            </w:pPr>
            <w:r w:rsidRPr="00042B3F">
              <w:rPr>
                <w:sz w:val="18"/>
                <w:szCs w:val="18"/>
              </w:rPr>
              <w:t xml:space="preserve">15 </w:t>
            </w:r>
          </w:p>
        </w:tc>
      </w:tr>
    </w:tbl>
    <w:p w14:paraId="45A62EC0" w14:textId="135C445C" w:rsidR="00042B3F" w:rsidRPr="00A453AB" w:rsidRDefault="00042B3F" w:rsidP="00A453AB">
      <w:pPr>
        <w:spacing w:before="0" w:after="0"/>
        <w:rPr>
          <w:rFonts w:cs="Corbel"/>
          <w:color w:val="000000"/>
          <w:sz w:val="18"/>
          <w:szCs w:val="18"/>
        </w:rPr>
      </w:pPr>
    </w:p>
    <w:p w14:paraId="1062513E" w14:textId="77777777" w:rsidR="00033AAD" w:rsidRPr="00A453AB" w:rsidRDefault="00033AAD" w:rsidP="009F1F21">
      <w:pPr>
        <w:spacing w:before="0"/>
        <w:rPr>
          <w:rFonts w:cs="Corbel"/>
          <w:color w:val="000000"/>
          <w:szCs w:val="22"/>
        </w:rPr>
      </w:pPr>
      <w:r w:rsidRPr="00A453AB">
        <w:rPr>
          <w:rFonts w:cs="Corbel"/>
          <w:color w:val="000000"/>
          <w:szCs w:val="22"/>
        </w:rPr>
        <w:t>Beispiel:</w:t>
      </w:r>
    </w:p>
    <w:p w14:paraId="5E07C0EB" w14:textId="77777777" w:rsidR="009F1F21" w:rsidRPr="0071467F" w:rsidRDefault="00033AAD" w:rsidP="009F1F21">
      <w:pPr>
        <w:pStyle w:val="Default"/>
        <w:spacing w:before="0" w:after="0"/>
        <w:rPr>
          <w:rFonts w:ascii="Courier New" w:hAnsi="Courier New" w:cs="Courier New"/>
          <w:szCs w:val="22"/>
          <w:lang w:val="en-US"/>
          <w:rPrChange w:id="1304" w:author="rolf" w:date="2020-08-28T21:08:00Z">
            <w:rPr>
              <w:rFonts w:ascii="Courier New" w:hAnsi="Courier New" w:cs="Courier New"/>
              <w:szCs w:val="22"/>
            </w:rPr>
          </w:rPrChange>
        </w:rPr>
      </w:pPr>
      <w:r w:rsidRPr="0071467F">
        <w:rPr>
          <w:rFonts w:ascii="Courier New" w:hAnsi="Courier New" w:cs="Courier New"/>
          <w:szCs w:val="22"/>
          <w:lang w:val="en-US"/>
          <w:rPrChange w:id="1305" w:author="rolf" w:date="2020-08-28T21:08:00Z">
            <w:rPr>
              <w:rFonts w:ascii="Courier New" w:hAnsi="Courier New" w:cs="Courier New"/>
              <w:szCs w:val="22"/>
            </w:rPr>
          </w:rPrChange>
        </w:rPr>
        <w:t>python3 planetary_system_stacker.py C:\video_1.avi C:\video_2.avi</w:t>
      </w:r>
    </w:p>
    <w:p w14:paraId="026ED7ED" w14:textId="6A80E151" w:rsidR="00033AAD" w:rsidRPr="0071467F" w:rsidRDefault="00033AAD" w:rsidP="009F1F21">
      <w:pPr>
        <w:pStyle w:val="Default"/>
        <w:spacing w:before="0" w:after="0"/>
        <w:rPr>
          <w:rFonts w:ascii="Courier New" w:hAnsi="Courier New" w:cs="Courier New"/>
          <w:szCs w:val="22"/>
          <w:lang w:val="en-US"/>
          <w:rPrChange w:id="1306" w:author="rolf" w:date="2020-08-28T21:08:00Z">
            <w:rPr>
              <w:rFonts w:ascii="Courier New" w:hAnsi="Courier New" w:cs="Courier New"/>
              <w:szCs w:val="22"/>
            </w:rPr>
          </w:rPrChange>
        </w:rPr>
      </w:pPr>
      <w:r w:rsidRPr="0071467F">
        <w:rPr>
          <w:rFonts w:ascii="Courier New" w:hAnsi="Courier New" w:cs="Courier New"/>
          <w:szCs w:val="22"/>
          <w:lang w:val="en-US"/>
          <w:rPrChange w:id="1307" w:author="rolf" w:date="2020-08-28T21:08:00Z">
            <w:rPr>
              <w:rFonts w:ascii="Courier New" w:hAnsi="Courier New" w:cs="Courier New"/>
              <w:szCs w:val="22"/>
            </w:rPr>
          </w:rPrChange>
        </w:rPr>
        <w:t xml:space="preserve">-p -b 4 -s 25 -a 52 -w 20 –n -d C:\dark.png -f C:\flat.png </w:t>
      </w:r>
    </w:p>
    <w:p w14:paraId="715E4768" w14:textId="0517EE86" w:rsidR="00033AAD" w:rsidRPr="00033AAD" w:rsidRDefault="009F1F21" w:rsidP="009F1F21">
      <w:pPr>
        <w:spacing w:before="240" w:after="240"/>
        <w:rPr>
          <w:rFonts w:cs="Corbel"/>
          <w:color w:val="000000"/>
          <w:szCs w:val="22"/>
        </w:rPr>
      </w:pPr>
      <w:del w:id="1308" w:author="rolf" w:date="2020-08-28T21:37:00Z">
        <w:r w:rsidDel="00D31D32">
          <w:rPr>
            <w:rFonts w:cs="Corbel"/>
            <w:color w:val="000000"/>
            <w:szCs w:val="22"/>
          </w:rPr>
          <w:delText>S</w:delText>
        </w:r>
        <w:r w:rsidR="00033AAD" w:rsidRPr="00A453AB" w:rsidDel="00D31D32">
          <w:rPr>
            <w:rFonts w:cs="Corbel"/>
            <w:color w:val="000000"/>
            <w:szCs w:val="22"/>
          </w:rPr>
          <w:delText xml:space="preserve">tapelt </w:delText>
        </w:r>
      </w:del>
      <w:proofErr w:type="spellStart"/>
      <w:ins w:id="1309" w:author="rolf" w:date="2020-08-28T21:37:00Z">
        <w:r w:rsidR="00D31D32">
          <w:rPr>
            <w:rFonts w:cs="Corbel"/>
            <w:color w:val="000000"/>
            <w:szCs w:val="22"/>
          </w:rPr>
          <w:t>Stackt</w:t>
        </w:r>
        <w:proofErr w:type="spellEnd"/>
        <w:r w:rsidR="00D31D32" w:rsidRPr="00A453AB">
          <w:rPr>
            <w:rFonts w:cs="Corbel"/>
            <w:color w:val="000000"/>
            <w:szCs w:val="22"/>
          </w:rPr>
          <w:t xml:space="preserve"> </w:t>
        </w:r>
      </w:ins>
      <w:r w:rsidR="00033AAD" w:rsidRPr="00A453AB">
        <w:rPr>
          <w:rFonts w:cs="Corbel"/>
          <w:color w:val="000000"/>
          <w:szCs w:val="22"/>
        </w:rPr>
        <w:t xml:space="preserve">zwei Videodateien </w:t>
      </w:r>
      <w:r w:rsidR="00033AAD" w:rsidRPr="00033AAD">
        <w:rPr>
          <w:rFonts w:cs="Corbel"/>
          <w:color w:val="000000"/>
          <w:szCs w:val="22"/>
        </w:rPr>
        <w:t>(</w:t>
      </w:r>
      <w:r w:rsidR="00033AAD" w:rsidRPr="00033AAD">
        <w:rPr>
          <w:rFonts w:ascii="Courier New" w:hAnsi="Courier New" w:cs="Courier New"/>
          <w:color w:val="000000"/>
          <w:szCs w:val="22"/>
        </w:rPr>
        <w:t xml:space="preserve">C:\video_1.avi </w:t>
      </w:r>
      <w:r w:rsidR="00033AAD" w:rsidRPr="009F1F21">
        <w:rPr>
          <w:rFonts w:ascii="Courier New" w:hAnsi="Courier New" w:cs="Courier New"/>
          <w:color w:val="000000"/>
          <w:szCs w:val="22"/>
        </w:rPr>
        <w:t xml:space="preserve">und </w:t>
      </w:r>
      <w:r w:rsidR="00033AAD" w:rsidRPr="00033AAD">
        <w:rPr>
          <w:rFonts w:ascii="Courier New" w:hAnsi="Courier New" w:cs="Courier New"/>
          <w:color w:val="000000"/>
          <w:szCs w:val="22"/>
        </w:rPr>
        <w:t>C:\video_2.avi</w:t>
      </w:r>
      <w:r w:rsidR="00033AAD" w:rsidRPr="00033AAD">
        <w:rPr>
          <w:rFonts w:cs="Corbel"/>
          <w:color w:val="000000"/>
          <w:szCs w:val="22"/>
        </w:rPr>
        <w:t xml:space="preserve">) </w:t>
      </w:r>
      <w:r w:rsidR="00033AAD" w:rsidRPr="00A453AB">
        <w:rPr>
          <w:rFonts w:cs="Corbel"/>
          <w:color w:val="000000"/>
          <w:szCs w:val="22"/>
        </w:rPr>
        <w:t>mit den folgenden Parametern</w:t>
      </w:r>
      <w:r w:rsidR="00033AAD" w:rsidRPr="00033AAD">
        <w:rPr>
          <w:rFonts w:cs="Corbel"/>
          <w:color w:val="000000"/>
          <w:szCs w:val="22"/>
        </w:rPr>
        <w:t xml:space="preserve">: </w:t>
      </w:r>
    </w:p>
    <w:p w14:paraId="48E65659" w14:textId="6C36FE74" w:rsidR="00033AAD" w:rsidRPr="009F1F21" w:rsidRDefault="00033AAD" w:rsidP="002504B7">
      <w:pPr>
        <w:pStyle w:val="Listenabsatz"/>
        <w:numPr>
          <w:ilvl w:val="0"/>
          <w:numId w:val="28"/>
        </w:numPr>
        <w:spacing w:before="0" w:after="0"/>
        <w:rPr>
          <w:rFonts w:cs="Corbel"/>
          <w:color w:val="000000"/>
          <w:szCs w:val="22"/>
        </w:rPr>
      </w:pPr>
      <w:r w:rsidRPr="009F1F21">
        <w:rPr>
          <w:rFonts w:cs="Corbel"/>
          <w:color w:val="000000"/>
          <w:szCs w:val="22"/>
        </w:rPr>
        <w:t xml:space="preserve">-p: </w:t>
      </w:r>
      <w:ins w:id="1310" w:author="rolf" w:date="2020-08-28T21:38:00Z">
        <w:r w:rsidR="002504B7" w:rsidRPr="002504B7">
          <w:rPr>
            <w:rFonts w:cs="Corbel"/>
            <w:color w:val="000000"/>
            <w:szCs w:val="22"/>
          </w:rPr>
          <w:t>Protokoll mit Ergebnissen speichern</w:t>
        </w:r>
      </w:ins>
      <w:del w:id="1311" w:author="rolf" w:date="2020-08-28T21:38:00Z">
        <w:r w:rsidRPr="009F1F21" w:rsidDel="002504B7">
          <w:rPr>
            <w:rFonts w:cs="Corbel"/>
            <w:color w:val="000000"/>
            <w:szCs w:val="22"/>
          </w:rPr>
          <w:delText xml:space="preserve">Store protocol with results </w:delText>
        </w:r>
      </w:del>
    </w:p>
    <w:p w14:paraId="478B5E96" w14:textId="0FC1F575" w:rsidR="00033AAD" w:rsidRPr="009F1F21" w:rsidRDefault="00033AAD" w:rsidP="002504B7">
      <w:pPr>
        <w:pStyle w:val="Listenabsatz"/>
        <w:numPr>
          <w:ilvl w:val="0"/>
          <w:numId w:val="28"/>
        </w:numPr>
        <w:spacing w:before="0" w:after="0"/>
        <w:rPr>
          <w:rFonts w:cs="Corbel"/>
          <w:color w:val="000000"/>
          <w:szCs w:val="22"/>
        </w:rPr>
      </w:pPr>
      <w:r w:rsidRPr="009F1F21">
        <w:rPr>
          <w:rFonts w:cs="Corbel"/>
          <w:color w:val="000000"/>
          <w:szCs w:val="22"/>
        </w:rPr>
        <w:t xml:space="preserve">-b 4: </w:t>
      </w:r>
      <w:proofErr w:type="spellStart"/>
      <w:ins w:id="1312" w:author="rolf" w:date="2020-08-28T21:38:00Z">
        <w:r w:rsidR="002504B7" w:rsidRPr="002504B7">
          <w:rPr>
            <w:rFonts w:cs="Corbel"/>
            <w:color w:val="000000"/>
            <w:szCs w:val="22"/>
          </w:rPr>
          <w:t>Pufferungsstufe</w:t>
        </w:r>
        <w:proofErr w:type="spellEnd"/>
        <w:r w:rsidR="002504B7" w:rsidRPr="002504B7">
          <w:rPr>
            <w:rFonts w:cs="Corbel"/>
            <w:color w:val="000000"/>
            <w:szCs w:val="22"/>
          </w:rPr>
          <w:t xml:space="preserve"> </w:t>
        </w:r>
        <w:r w:rsidR="002504B7">
          <w:rPr>
            <w:rFonts w:cs="Corbel"/>
            <w:color w:val="000000"/>
            <w:szCs w:val="22"/>
          </w:rPr>
          <w:t xml:space="preserve"> </w:t>
        </w:r>
      </w:ins>
      <w:del w:id="1313" w:author="rolf" w:date="2020-08-28T21:38:00Z">
        <w:r w:rsidRPr="009F1F21" w:rsidDel="002504B7">
          <w:rPr>
            <w:rFonts w:cs="Corbel"/>
            <w:color w:val="000000"/>
            <w:szCs w:val="22"/>
          </w:rPr>
          <w:delText xml:space="preserve">Buffering level </w:delText>
        </w:r>
      </w:del>
      <w:r w:rsidRPr="009F1F21">
        <w:rPr>
          <w:rFonts w:cs="Corbel"/>
          <w:color w:val="000000"/>
          <w:szCs w:val="22"/>
        </w:rPr>
        <w:t xml:space="preserve">4 </w:t>
      </w:r>
    </w:p>
    <w:p w14:paraId="48B87A8E" w14:textId="43F18207" w:rsidR="00033AAD" w:rsidRPr="009F1F21" w:rsidRDefault="00033AAD" w:rsidP="009F1F21">
      <w:pPr>
        <w:pStyle w:val="Listenabsatz"/>
        <w:numPr>
          <w:ilvl w:val="0"/>
          <w:numId w:val="28"/>
        </w:numPr>
        <w:spacing w:before="0" w:after="0"/>
        <w:rPr>
          <w:rFonts w:cs="Corbel"/>
          <w:color w:val="000000"/>
          <w:szCs w:val="22"/>
        </w:rPr>
      </w:pPr>
      <w:r w:rsidRPr="009F1F21">
        <w:rPr>
          <w:rFonts w:cs="Corbel"/>
          <w:color w:val="000000"/>
          <w:szCs w:val="22"/>
        </w:rPr>
        <w:t xml:space="preserve">-s 25: </w:t>
      </w:r>
      <w:proofErr w:type="spellStart"/>
      <w:ins w:id="1314" w:author="rolf" w:date="2020-08-28T21:39:00Z">
        <w:r w:rsidR="002504B7">
          <w:rPr>
            <w:rFonts w:cs="Corbel"/>
            <w:color w:val="000000"/>
            <w:szCs w:val="22"/>
          </w:rPr>
          <w:t>Stacke</w:t>
        </w:r>
        <w:proofErr w:type="spellEnd"/>
        <w:r w:rsidR="002504B7">
          <w:rPr>
            <w:rFonts w:cs="Corbel"/>
            <w:color w:val="000000"/>
            <w:szCs w:val="22"/>
          </w:rPr>
          <w:t xml:space="preserve"> </w:t>
        </w:r>
      </w:ins>
      <w:del w:id="1315" w:author="rolf" w:date="2020-08-28T21:38:00Z">
        <w:r w:rsidRPr="009F1F21" w:rsidDel="002504B7">
          <w:rPr>
            <w:rFonts w:cs="Corbel"/>
            <w:color w:val="000000"/>
            <w:szCs w:val="22"/>
          </w:rPr>
          <w:delText xml:space="preserve">Stack </w:delText>
        </w:r>
      </w:del>
      <w:r w:rsidRPr="009F1F21">
        <w:rPr>
          <w:rFonts w:cs="Corbel"/>
          <w:color w:val="000000"/>
          <w:szCs w:val="22"/>
        </w:rPr>
        <w:t xml:space="preserve">25% </w:t>
      </w:r>
      <w:del w:id="1316" w:author="rolf" w:date="2020-08-28T21:38:00Z">
        <w:r w:rsidRPr="009F1F21" w:rsidDel="002504B7">
          <w:rPr>
            <w:rFonts w:cs="Corbel"/>
            <w:color w:val="000000"/>
            <w:szCs w:val="22"/>
          </w:rPr>
          <w:delText>of best frames</w:delText>
        </w:r>
      </w:del>
      <w:ins w:id="1317" w:author="rolf" w:date="2020-08-28T21:38:00Z">
        <w:r w:rsidR="002504B7">
          <w:rPr>
            <w:rFonts w:cs="Corbel"/>
            <w:color w:val="000000"/>
            <w:szCs w:val="22"/>
          </w:rPr>
          <w:t xml:space="preserve"> der besten Bilder </w:t>
        </w:r>
      </w:ins>
      <w:del w:id="1318" w:author="rolf" w:date="2020-08-28T21:39:00Z">
        <w:r w:rsidRPr="009F1F21" w:rsidDel="002504B7">
          <w:rPr>
            <w:rFonts w:cs="Corbel"/>
            <w:color w:val="000000"/>
            <w:szCs w:val="22"/>
          </w:rPr>
          <w:delText xml:space="preserve"> </w:delText>
        </w:r>
      </w:del>
    </w:p>
    <w:p w14:paraId="68428029" w14:textId="25C7B35B" w:rsidR="00033AAD" w:rsidRPr="0071467F" w:rsidRDefault="00033AAD" w:rsidP="002504B7">
      <w:pPr>
        <w:pStyle w:val="Listenabsatz"/>
        <w:numPr>
          <w:ilvl w:val="0"/>
          <w:numId w:val="28"/>
        </w:numPr>
        <w:spacing w:before="0" w:after="0"/>
        <w:rPr>
          <w:rFonts w:cs="Corbel"/>
          <w:color w:val="000000"/>
          <w:szCs w:val="22"/>
          <w:lang w:val="en-US"/>
          <w:rPrChange w:id="1319" w:author="rolf" w:date="2020-08-28T21:08:00Z">
            <w:rPr>
              <w:rFonts w:cs="Corbel"/>
              <w:color w:val="000000"/>
              <w:szCs w:val="22"/>
            </w:rPr>
          </w:rPrChange>
        </w:rPr>
      </w:pPr>
      <w:r w:rsidRPr="0071467F">
        <w:rPr>
          <w:rFonts w:cs="Corbel"/>
          <w:color w:val="000000"/>
          <w:szCs w:val="22"/>
          <w:lang w:val="en-US"/>
          <w:rPrChange w:id="1320" w:author="rolf" w:date="2020-08-28T21:08:00Z">
            <w:rPr>
              <w:rFonts w:cs="Corbel"/>
              <w:color w:val="000000"/>
              <w:szCs w:val="22"/>
            </w:rPr>
          </w:rPrChange>
        </w:rPr>
        <w:t xml:space="preserve">-a 52: </w:t>
      </w:r>
      <w:proofErr w:type="spellStart"/>
      <w:ins w:id="1321" w:author="rolf" w:date="2020-08-28T21:39:00Z">
        <w:r w:rsidR="002504B7" w:rsidRPr="002504B7">
          <w:rPr>
            <w:rFonts w:cs="Corbel"/>
            <w:color w:val="000000"/>
            <w:szCs w:val="22"/>
            <w:lang w:val="en-US"/>
          </w:rPr>
          <w:t>Ankerpunktfeld</w:t>
        </w:r>
        <w:r w:rsidR="002504B7">
          <w:rPr>
            <w:rFonts w:cs="Corbel"/>
            <w:color w:val="000000"/>
            <w:szCs w:val="22"/>
            <w:lang w:val="en-US"/>
          </w:rPr>
          <w:t>größe</w:t>
        </w:r>
        <w:proofErr w:type="spellEnd"/>
        <w:r w:rsidR="002504B7" w:rsidRPr="002504B7">
          <w:rPr>
            <w:rFonts w:cs="Corbel"/>
            <w:color w:val="000000"/>
            <w:szCs w:val="22"/>
            <w:lang w:val="en-US"/>
          </w:rPr>
          <w:t xml:space="preserve"> </w:t>
        </w:r>
      </w:ins>
      <w:del w:id="1322" w:author="rolf" w:date="2020-08-28T21:39:00Z">
        <w:r w:rsidRPr="0071467F" w:rsidDel="002504B7">
          <w:rPr>
            <w:rFonts w:cs="Corbel"/>
            <w:color w:val="000000"/>
            <w:szCs w:val="22"/>
            <w:lang w:val="en-US"/>
            <w:rPrChange w:id="1323" w:author="rolf" w:date="2020-08-28T21:08:00Z">
              <w:rPr>
                <w:rFonts w:cs="Corbel"/>
                <w:color w:val="000000"/>
                <w:szCs w:val="22"/>
              </w:rPr>
            </w:rPrChange>
          </w:rPr>
          <w:delText xml:space="preserve">Alignment point box width </w:delText>
        </w:r>
      </w:del>
      <w:r w:rsidRPr="0071467F">
        <w:rPr>
          <w:rFonts w:cs="Corbel"/>
          <w:color w:val="000000"/>
          <w:szCs w:val="22"/>
          <w:lang w:val="en-US"/>
          <w:rPrChange w:id="1324" w:author="rolf" w:date="2020-08-28T21:08:00Z">
            <w:rPr>
              <w:rFonts w:cs="Corbel"/>
              <w:color w:val="000000"/>
              <w:szCs w:val="22"/>
            </w:rPr>
          </w:rPrChange>
        </w:rPr>
        <w:t xml:space="preserve">= 52 </w:t>
      </w:r>
      <w:del w:id="1325" w:author="rolf" w:date="2020-08-28T21:39:00Z">
        <w:r w:rsidRPr="0071467F" w:rsidDel="002504B7">
          <w:rPr>
            <w:rFonts w:cs="Corbel"/>
            <w:color w:val="000000"/>
            <w:szCs w:val="22"/>
            <w:lang w:val="en-US"/>
            <w:rPrChange w:id="1326" w:author="rolf" w:date="2020-08-28T21:08:00Z">
              <w:rPr>
                <w:rFonts w:cs="Corbel"/>
                <w:color w:val="000000"/>
                <w:szCs w:val="22"/>
              </w:rPr>
            </w:rPrChange>
          </w:rPr>
          <w:delText>p</w:delText>
        </w:r>
      </w:del>
      <w:ins w:id="1327" w:author="rolf" w:date="2020-08-28T21:39:00Z">
        <w:r w:rsidR="002504B7">
          <w:rPr>
            <w:rFonts w:cs="Corbel"/>
            <w:color w:val="000000"/>
            <w:szCs w:val="22"/>
            <w:lang w:val="en-US"/>
          </w:rPr>
          <w:t>P</w:t>
        </w:r>
      </w:ins>
      <w:r w:rsidRPr="0071467F">
        <w:rPr>
          <w:rFonts w:cs="Corbel"/>
          <w:color w:val="000000"/>
          <w:szCs w:val="22"/>
          <w:lang w:val="en-US"/>
          <w:rPrChange w:id="1328" w:author="rolf" w:date="2020-08-28T21:08:00Z">
            <w:rPr>
              <w:rFonts w:cs="Corbel"/>
              <w:color w:val="000000"/>
              <w:szCs w:val="22"/>
            </w:rPr>
          </w:rPrChange>
        </w:rPr>
        <w:t>ixel</w:t>
      </w:r>
      <w:del w:id="1329" w:author="rolf" w:date="2020-08-28T21:39:00Z">
        <w:r w:rsidRPr="0071467F" w:rsidDel="002504B7">
          <w:rPr>
            <w:rFonts w:cs="Corbel"/>
            <w:color w:val="000000"/>
            <w:szCs w:val="22"/>
            <w:lang w:val="en-US"/>
            <w:rPrChange w:id="1330" w:author="rolf" w:date="2020-08-28T21:08:00Z">
              <w:rPr>
                <w:rFonts w:cs="Corbel"/>
                <w:color w:val="000000"/>
                <w:szCs w:val="22"/>
              </w:rPr>
            </w:rPrChange>
          </w:rPr>
          <w:delText xml:space="preserve">s </w:delText>
        </w:r>
      </w:del>
    </w:p>
    <w:p w14:paraId="5A3B9848" w14:textId="72580B2E" w:rsidR="00033AAD" w:rsidRPr="0071467F" w:rsidRDefault="00033AAD" w:rsidP="002504B7">
      <w:pPr>
        <w:pStyle w:val="Listenabsatz"/>
        <w:numPr>
          <w:ilvl w:val="0"/>
          <w:numId w:val="28"/>
        </w:numPr>
        <w:spacing w:before="0" w:after="0"/>
        <w:rPr>
          <w:rFonts w:cs="Corbel"/>
          <w:color w:val="000000"/>
          <w:szCs w:val="22"/>
          <w:lang w:val="en-US"/>
          <w:rPrChange w:id="1331" w:author="rolf" w:date="2020-08-28T21:08:00Z">
            <w:rPr>
              <w:rFonts w:cs="Corbel"/>
              <w:color w:val="000000"/>
              <w:szCs w:val="22"/>
            </w:rPr>
          </w:rPrChange>
        </w:rPr>
      </w:pPr>
      <w:r w:rsidRPr="0071467F">
        <w:rPr>
          <w:rFonts w:cs="Corbel"/>
          <w:color w:val="000000"/>
          <w:szCs w:val="22"/>
          <w:lang w:val="en-US"/>
          <w:rPrChange w:id="1332" w:author="rolf" w:date="2020-08-28T21:08:00Z">
            <w:rPr>
              <w:rFonts w:cs="Corbel"/>
              <w:color w:val="000000"/>
              <w:szCs w:val="22"/>
            </w:rPr>
          </w:rPrChange>
        </w:rPr>
        <w:t xml:space="preserve">-w 20: </w:t>
      </w:r>
      <w:proofErr w:type="spellStart"/>
      <w:ins w:id="1333" w:author="rolf" w:date="2020-08-28T21:40:00Z">
        <w:r w:rsidR="002504B7" w:rsidRPr="002504B7">
          <w:rPr>
            <w:rFonts w:cs="Corbel"/>
            <w:color w:val="000000"/>
            <w:szCs w:val="22"/>
            <w:lang w:val="en-US"/>
          </w:rPr>
          <w:t>Ankerpunkt-Suchweite</w:t>
        </w:r>
        <w:proofErr w:type="spellEnd"/>
        <w:r w:rsidR="002504B7" w:rsidRPr="002504B7">
          <w:rPr>
            <w:rFonts w:cs="Corbel"/>
            <w:color w:val="000000"/>
            <w:szCs w:val="22"/>
            <w:lang w:val="en-US"/>
          </w:rPr>
          <w:t xml:space="preserve"> </w:t>
        </w:r>
      </w:ins>
      <w:del w:id="1334" w:author="rolf" w:date="2020-08-28T21:39:00Z">
        <w:r w:rsidRPr="0071467F" w:rsidDel="002504B7">
          <w:rPr>
            <w:rFonts w:cs="Corbel"/>
            <w:color w:val="000000"/>
            <w:szCs w:val="22"/>
            <w:lang w:val="en-US"/>
            <w:rPrChange w:id="1335" w:author="rolf" w:date="2020-08-28T21:08:00Z">
              <w:rPr>
                <w:rFonts w:cs="Corbel"/>
                <w:color w:val="000000"/>
                <w:szCs w:val="22"/>
              </w:rPr>
            </w:rPrChange>
          </w:rPr>
          <w:delText xml:space="preserve">Alignment point search width </w:delText>
        </w:r>
      </w:del>
      <w:r w:rsidRPr="0071467F">
        <w:rPr>
          <w:rFonts w:cs="Corbel"/>
          <w:color w:val="000000"/>
          <w:szCs w:val="22"/>
          <w:lang w:val="en-US"/>
          <w:rPrChange w:id="1336" w:author="rolf" w:date="2020-08-28T21:08:00Z">
            <w:rPr>
              <w:rFonts w:cs="Corbel"/>
              <w:color w:val="000000"/>
              <w:szCs w:val="22"/>
            </w:rPr>
          </w:rPrChange>
        </w:rPr>
        <w:t xml:space="preserve">= 20 </w:t>
      </w:r>
      <w:ins w:id="1337" w:author="rolf" w:date="2020-08-28T21:40:00Z">
        <w:r w:rsidR="002504B7">
          <w:rPr>
            <w:rFonts w:cs="Corbel"/>
            <w:color w:val="000000"/>
            <w:szCs w:val="22"/>
            <w:lang w:val="en-US"/>
          </w:rPr>
          <w:t>P</w:t>
        </w:r>
        <w:r w:rsidR="002504B7" w:rsidRPr="00CA7A58">
          <w:rPr>
            <w:rFonts w:cs="Corbel"/>
            <w:color w:val="000000"/>
            <w:szCs w:val="22"/>
            <w:lang w:val="en-US"/>
          </w:rPr>
          <w:t>ixel</w:t>
        </w:r>
      </w:ins>
      <w:del w:id="1338" w:author="rolf" w:date="2020-08-28T21:40:00Z">
        <w:r w:rsidRPr="0071467F" w:rsidDel="002504B7">
          <w:rPr>
            <w:rFonts w:cs="Corbel"/>
            <w:color w:val="000000"/>
            <w:szCs w:val="22"/>
            <w:lang w:val="en-US"/>
            <w:rPrChange w:id="1339" w:author="rolf" w:date="2020-08-28T21:08:00Z">
              <w:rPr>
                <w:rFonts w:cs="Corbel"/>
                <w:color w:val="000000"/>
                <w:szCs w:val="22"/>
              </w:rPr>
            </w:rPrChange>
          </w:rPr>
          <w:delText xml:space="preserve">pixels </w:delText>
        </w:r>
      </w:del>
    </w:p>
    <w:p w14:paraId="3B4DF7DF" w14:textId="2E9DF3E3" w:rsidR="00033AAD" w:rsidRPr="009F1F21" w:rsidRDefault="00033AAD" w:rsidP="002504B7">
      <w:pPr>
        <w:pStyle w:val="Listenabsatz"/>
        <w:numPr>
          <w:ilvl w:val="0"/>
          <w:numId w:val="28"/>
        </w:numPr>
        <w:spacing w:before="0" w:after="0"/>
        <w:rPr>
          <w:rFonts w:cs="Corbel"/>
          <w:color w:val="000000"/>
          <w:szCs w:val="22"/>
        </w:rPr>
      </w:pPr>
      <w:r w:rsidRPr="009F1F21">
        <w:rPr>
          <w:rFonts w:cs="Corbel"/>
          <w:color w:val="000000"/>
          <w:szCs w:val="22"/>
        </w:rPr>
        <w:t xml:space="preserve">-n: </w:t>
      </w:r>
      <w:ins w:id="1340" w:author="rolf" w:date="2020-08-28T21:40:00Z">
        <w:r w:rsidR="002504B7" w:rsidRPr="002504B7">
          <w:rPr>
            <w:rFonts w:cs="Corbel"/>
            <w:color w:val="000000"/>
            <w:szCs w:val="22"/>
          </w:rPr>
          <w:t>Bildhelligkeit normalisieren</w:t>
        </w:r>
      </w:ins>
      <w:del w:id="1341" w:author="rolf" w:date="2020-08-28T21:40:00Z">
        <w:r w:rsidRPr="009F1F21" w:rsidDel="002504B7">
          <w:rPr>
            <w:rFonts w:cs="Corbel"/>
            <w:color w:val="000000"/>
            <w:szCs w:val="22"/>
          </w:rPr>
          <w:delText xml:space="preserve">Normalize frame brightness </w:delText>
        </w:r>
      </w:del>
    </w:p>
    <w:p w14:paraId="392AE733" w14:textId="2AAC719F" w:rsidR="00033AAD" w:rsidRPr="006E0475" w:rsidRDefault="00033AAD" w:rsidP="009F1F21">
      <w:pPr>
        <w:pStyle w:val="Listenabsatz"/>
        <w:numPr>
          <w:ilvl w:val="0"/>
          <w:numId w:val="28"/>
        </w:numPr>
        <w:spacing w:before="0" w:after="0"/>
        <w:rPr>
          <w:rFonts w:cs="Corbel"/>
          <w:color w:val="000000"/>
          <w:szCs w:val="22"/>
        </w:rPr>
      </w:pPr>
      <w:del w:id="1342" w:author="rolf" w:date="2020-08-28T21:40:00Z">
        <w:r w:rsidRPr="006E0475" w:rsidDel="002504B7">
          <w:rPr>
            <w:rFonts w:cs="Corbel"/>
            <w:color w:val="000000"/>
            <w:szCs w:val="22"/>
          </w:rPr>
          <w:delText xml:space="preserve">Use </w:delText>
        </w:r>
      </w:del>
      <w:ins w:id="1343" w:author="rolf" w:date="2020-08-28T21:40:00Z">
        <w:r w:rsidR="002504B7" w:rsidRPr="002504B7">
          <w:rPr>
            <w:rFonts w:cs="Corbel"/>
            <w:color w:val="000000"/>
            <w:szCs w:val="22"/>
            <w:rPrChange w:id="1344" w:author="rolf" w:date="2020-08-28T21:41:00Z">
              <w:rPr>
                <w:rFonts w:cs="Corbel"/>
                <w:color w:val="000000"/>
                <w:szCs w:val="22"/>
                <w:lang w:val="en-US"/>
              </w:rPr>
            </w:rPrChange>
          </w:rPr>
          <w:t>Verwende F</w:t>
        </w:r>
      </w:ins>
      <w:del w:id="1345" w:author="rolf" w:date="2020-08-28T21:40:00Z">
        <w:r w:rsidRPr="006E0475" w:rsidDel="002504B7">
          <w:rPr>
            <w:rFonts w:cs="Corbel"/>
            <w:color w:val="000000"/>
            <w:szCs w:val="22"/>
          </w:rPr>
          <w:delText>f</w:delText>
        </w:r>
      </w:del>
      <w:r w:rsidRPr="006E0475">
        <w:rPr>
          <w:rFonts w:cs="Corbel"/>
          <w:color w:val="000000"/>
          <w:szCs w:val="22"/>
        </w:rPr>
        <w:t xml:space="preserve">ile </w:t>
      </w:r>
      <w:r w:rsidRPr="006E0475">
        <w:rPr>
          <w:rFonts w:ascii="Courier New" w:hAnsi="Courier New" w:cs="Courier New"/>
          <w:color w:val="000000"/>
          <w:szCs w:val="22"/>
        </w:rPr>
        <w:t xml:space="preserve">C:\dark.png </w:t>
      </w:r>
      <w:del w:id="1346" w:author="rolf" w:date="2020-08-28T21:41:00Z">
        <w:r w:rsidRPr="002504B7" w:rsidDel="002504B7">
          <w:rPr>
            <w:rFonts w:cs="Corbel"/>
            <w:color w:val="000000"/>
            <w:szCs w:val="22"/>
            <w:rPrChange w:id="1347" w:author="rolf" w:date="2020-08-28T21:41:00Z">
              <w:rPr>
                <w:rFonts w:ascii="Courier New" w:hAnsi="Courier New" w:cs="Courier New"/>
                <w:color w:val="000000"/>
                <w:szCs w:val="22"/>
              </w:rPr>
            </w:rPrChange>
          </w:rPr>
          <w:delText>for dark frame correction</w:delText>
        </w:r>
      </w:del>
      <w:ins w:id="1348" w:author="rolf" w:date="2020-08-28T21:41:00Z">
        <w:r w:rsidR="002504B7" w:rsidRPr="002504B7">
          <w:rPr>
            <w:rFonts w:cs="Corbel"/>
            <w:color w:val="000000"/>
            <w:szCs w:val="22"/>
            <w:rPrChange w:id="1349" w:author="rolf" w:date="2020-08-28T21:41:00Z">
              <w:rPr>
                <w:rFonts w:ascii="Courier New" w:hAnsi="Courier New" w:cs="Courier New"/>
                <w:color w:val="000000"/>
                <w:szCs w:val="22"/>
                <w:lang w:val="en-US"/>
              </w:rPr>
            </w:rPrChange>
          </w:rPr>
          <w:t>für “Dark Frame“-Korrektur</w:t>
        </w:r>
      </w:ins>
      <w:r w:rsidRPr="006E0475">
        <w:rPr>
          <w:rFonts w:cs="Corbel"/>
          <w:color w:val="000000"/>
          <w:szCs w:val="22"/>
        </w:rPr>
        <w:t xml:space="preserve"> </w:t>
      </w:r>
    </w:p>
    <w:p w14:paraId="3DF46A6A" w14:textId="33EEA419" w:rsidR="00033AAD" w:rsidRPr="002504B7" w:rsidRDefault="00033AAD" w:rsidP="009F1F21">
      <w:pPr>
        <w:pStyle w:val="Listenabsatz"/>
        <w:numPr>
          <w:ilvl w:val="0"/>
          <w:numId w:val="28"/>
        </w:numPr>
        <w:spacing w:before="0" w:after="0"/>
        <w:rPr>
          <w:rFonts w:ascii="Courier New" w:hAnsi="Courier New" w:cs="Courier New"/>
          <w:color w:val="000000"/>
          <w:szCs w:val="22"/>
        </w:rPr>
      </w:pPr>
      <w:del w:id="1350" w:author="rolf" w:date="2020-08-28T21:41:00Z">
        <w:r w:rsidRPr="006E0475" w:rsidDel="002504B7">
          <w:rPr>
            <w:rFonts w:cs="Corbel"/>
            <w:color w:val="000000"/>
            <w:szCs w:val="22"/>
          </w:rPr>
          <w:delText>Use file</w:delText>
        </w:r>
      </w:del>
      <w:ins w:id="1351" w:author="rolf" w:date="2020-08-28T21:41:00Z">
        <w:r w:rsidR="002504B7" w:rsidRPr="002504B7">
          <w:rPr>
            <w:rFonts w:cs="Corbel"/>
            <w:color w:val="000000"/>
            <w:szCs w:val="22"/>
            <w:rPrChange w:id="1352" w:author="rolf" w:date="2020-08-28T21:41:00Z">
              <w:rPr>
                <w:rFonts w:cs="Corbel"/>
                <w:color w:val="000000"/>
                <w:szCs w:val="22"/>
                <w:lang w:val="en-US"/>
              </w:rPr>
            </w:rPrChange>
          </w:rPr>
          <w:t>Verwende File</w:t>
        </w:r>
      </w:ins>
      <w:r w:rsidRPr="006E0475">
        <w:rPr>
          <w:rFonts w:cs="Corbel"/>
          <w:color w:val="000000"/>
          <w:szCs w:val="22"/>
        </w:rPr>
        <w:t xml:space="preserve"> </w:t>
      </w:r>
      <w:r w:rsidRPr="006E0475">
        <w:rPr>
          <w:rFonts w:ascii="Courier New" w:hAnsi="Courier New" w:cs="Courier New"/>
          <w:color w:val="000000"/>
          <w:szCs w:val="22"/>
        </w:rPr>
        <w:t xml:space="preserve">C:\flat.png </w:t>
      </w:r>
      <w:ins w:id="1353" w:author="rolf" w:date="2020-08-28T21:41:00Z">
        <w:r w:rsidR="002504B7" w:rsidRPr="00CA7A58">
          <w:rPr>
            <w:rFonts w:cs="Corbel"/>
            <w:color w:val="000000"/>
            <w:szCs w:val="22"/>
          </w:rPr>
          <w:t>für “</w:t>
        </w:r>
        <w:r w:rsidR="002504B7">
          <w:rPr>
            <w:rFonts w:cs="Corbel"/>
            <w:color w:val="000000"/>
            <w:szCs w:val="22"/>
          </w:rPr>
          <w:t>Flat</w:t>
        </w:r>
        <w:r w:rsidR="002504B7" w:rsidRPr="00CA7A58">
          <w:rPr>
            <w:rFonts w:cs="Corbel"/>
            <w:color w:val="000000"/>
            <w:szCs w:val="22"/>
          </w:rPr>
          <w:t xml:space="preserve"> Frame“-Korrektur</w:t>
        </w:r>
      </w:ins>
      <w:del w:id="1354" w:author="rolf" w:date="2020-08-28T21:41:00Z">
        <w:r w:rsidRPr="006E0475" w:rsidDel="002504B7">
          <w:rPr>
            <w:rFonts w:ascii="Courier New" w:hAnsi="Courier New" w:cs="Courier New"/>
            <w:color w:val="000000"/>
            <w:szCs w:val="22"/>
          </w:rPr>
          <w:delText xml:space="preserve">for flat frame correction </w:delText>
        </w:r>
      </w:del>
    </w:p>
    <w:p w14:paraId="55B73145" w14:textId="6FEA1894" w:rsidR="00042B3F" w:rsidRPr="002504B7" w:rsidRDefault="00042B3F" w:rsidP="00A453AB">
      <w:pPr>
        <w:spacing w:before="0" w:after="0"/>
        <w:rPr>
          <w:rFonts w:ascii="Courier New" w:hAnsi="Courier New" w:cs="Courier New"/>
          <w:color w:val="000000"/>
          <w:szCs w:val="22"/>
        </w:rPr>
      </w:pPr>
    </w:p>
    <w:p w14:paraId="1079B910" w14:textId="3E3FF15B" w:rsidR="00042B3F" w:rsidRPr="002504B7" w:rsidRDefault="00042B3F" w:rsidP="00717D37">
      <w:pPr>
        <w:spacing w:before="0" w:after="0"/>
        <w:rPr>
          <w:rFonts w:cs="Corbel"/>
          <w:color w:val="000000"/>
          <w:sz w:val="18"/>
          <w:szCs w:val="18"/>
        </w:rPr>
      </w:pPr>
    </w:p>
    <w:sectPr w:rsidR="00042B3F" w:rsidRPr="002504B7" w:rsidSect="00733DD4">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4808EA" w14:textId="77777777" w:rsidR="00E314EB" w:rsidRDefault="00E314EB" w:rsidP="008739A7">
      <w:pPr>
        <w:spacing w:before="0" w:after="0"/>
      </w:pPr>
      <w:r>
        <w:separator/>
      </w:r>
    </w:p>
  </w:endnote>
  <w:endnote w:type="continuationSeparator" w:id="0">
    <w:p w14:paraId="702A8CAD" w14:textId="77777777" w:rsidR="00E314EB" w:rsidRDefault="00E314EB" w:rsidP="008739A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8561889"/>
      <w:docPartObj>
        <w:docPartGallery w:val="Page Numbers (Bottom of Page)"/>
        <w:docPartUnique/>
      </w:docPartObj>
    </w:sdtPr>
    <w:sdtContent>
      <w:p w14:paraId="490EDD6F" w14:textId="0ED7847E" w:rsidR="00710C14" w:rsidRDefault="00710C14">
        <w:pPr>
          <w:pStyle w:val="Fuzeile"/>
          <w:jc w:val="center"/>
        </w:pPr>
        <w:r>
          <w:fldChar w:fldCharType="begin"/>
        </w:r>
        <w:r>
          <w:instrText>PAGE   \* MERGEFORMAT</w:instrText>
        </w:r>
        <w:r>
          <w:fldChar w:fldCharType="separate"/>
        </w:r>
        <w:r w:rsidR="00E924E2">
          <w:rPr>
            <w:noProof/>
          </w:rPr>
          <w:t>25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6A6D77" w14:textId="77777777" w:rsidR="00E314EB" w:rsidRDefault="00E314EB" w:rsidP="008739A7">
      <w:pPr>
        <w:spacing w:before="0" w:after="0"/>
      </w:pPr>
      <w:r>
        <w:separator/>
      </w:r>
    </w:p>
  </w:footnote>
  <w:footnote w:type="continuationSeparator" w:id="0">
    <w:p w14:paraId="0D2D0648" w14:textId="77777777" w:rsidR="00E314EB" w:rsidRDefault="00E314EB" w:rsidP="008739A7">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65B52"/>
    <w:multiLevelType w:val="hybridMultilevel"/>
    <w:tmpl w:val="AB88E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A7B3A84"/>
    <w:multiLevelType w:val="hybridMultilevel"/>
    <w:tmpl w:val="5C72FD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8">
    <w:nsid w:val="16E15AC9"/>
    <w:multiLevelType w:val="multilevel"/>
    <w:tmpl w:val="2190F80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ascii="Corbel" w:hAnsi="Corbel" w:cs="Corbel" w:hint="default"/>
        <w:sz w:val="22"/>
      </w:rPr>
    </w:lvl>
    <w:lvl w:ilvl="2">
      <w:start w:val="1"/>
      <w:numFmt w:val="decimal"/>
      <w:isLgl/>
      <w:lvlText w:val="%1.%2.%3"/>
      <w:lvlJc w:val="left"/>
      <w:pPr>
        <w:ind w:left="720" w:hanging="720"/>
      </w:pPr>
      <w:rPr>
        <w:rFonts w:ascii="Corbel" w:hAnsi="Corbel" w:cs="Corbel" w:hint="default"/>
        <w:sz w:val="22"/>
      </w:rPr>
    </w:lvl>
    <w:lvl w:ilvl="3">
      <w:start w:val="1"/>
      <w:numFmt w:val="decimal"/>
      <w:isLgl/>
      <w:lvlText w:val="%1.%2.%3.%4"/>
      <w:lvlJc w:val="left"/>
      <w:pPr>
        <w:ind w:left="1080" w:hanging="1080"/>
      </w:pPr>
      <w:rPr>
        <w:rFonts w:ascii="Corbel" w:hAnsi="Corbel" w:cs="Corbel" w:hint="default"/>
        <w:sz w:val="22"/>
      </w:rPr>
    </w:lvl>
    <w:lvl w:ilvl="4">
      <w:start w:val="1"/>
      <w:numFmt w:val="decimal"/>
      <w:isLgl/>
      <w:lvlText w:val="%1.%2.%3.%4.%5"/>
      <w:lvlJc w:val="left"/>
      <w:pPr>
        <w:ind w:left="1080" w:hanging="1080"/>
      </w:pPr>
      <w:rPr>
        <w:rFonts w:ascii="Corbel" w:hAnsi="Corbel" w:cs="Corbel" w:hint="default"/>
        <w:sz w:val="22"/>
      </w:rPr>
    </w:lvl>
    <w:lvl w:ilvl="5">
      <w:start w:val="1"/>
      <w:numFmt w:val="decimal"/>
      <w:isLgl/>
      <w:lvlText w:val="%1.%2.%3.%4.%5.%6"/>
      <w:lvlJc w:val="left"/>
      <w:pPr>
        <w:ind w:left="1440" w:hanging="1440"/>
      </w:pPr>
      <w:rPr>
        <w:rFonts w:ascii="Corbel" w:hAnsi="Corbel" w:cs="Corbel" w:hint="default"/>
        <w:sz w:val="22"/>
      </w:rPr>
    </w:lvl>
    <w:lvl w:ilvl="6">
      <w:start w:val="1"/>
      <w:numFmt w:val="decimal"/>
      <w:isLgl/>
      <w:lvlText w:val="%1.%2.%3.%4.%5.%6.%7"/>
      <w:lvlJc w:val="left"/>
      <w:pPr>
        <w:ind w:left="1800" w:hanging="1800"/>
      </w:pPr>
      <w:rPr>
        <w:rFonts w:ascii="Corbel" w:hAnsi="Corbel" w:cs="Corbel" w:hint="default"/>
        <w:sz w:val="22"/>
      </w:rPr>
    </w:lvl>
    <w:lvl w:ilvl="7">
      <w:start w:val="1"/>
      <w:numFmt w:val="decimal"/>
      <w:isLgl/>
      <w:lvlText w:val="%1.%2.%3.%4.%5.%6.%7.%8"/>
      <w:lvlJc w:val="left"/>
      <w:pPr>
        <w:ind w:left="1800" w:hanging="1800"/>
      </w:pPr>
      <w:rPr>
        <w:rFonts w:ascii="Corbel" w:hAnsi="Corbel" w:cs="Corbel" w:hint="default"/>
        <w:sz w:val="22"/>
      </w:rPr>
    </w:lvl>
    <w:lvl w:ilvl="8">
      <w:start w:val="1"/>
      <w:numFmt w:val="decimal"/>
      <w:isLgl/>
      <w:lvlText w:val="%1.%2.%3.%4.%5.%6.%7.%8.%9"/>
      <w:lvlJc w:val="left"/>
      <w:pPr>
        <w:ind w:left="2160" w:hanging="2160"/>
      </w:pPr>
      <w:rPr>
        <w:rFonts w:ascii="Corbel" w:hAnsi="Corbel" w:cs="Corbel" w:hint="default"/>
        <w:sz w:val="22"/>
      </w:rPr>
    </w:lvl>
  </w:abstractNum>
  <w:abstractNum w:abstractNumId="9">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50D79D9"/>
    <w:multiLevelType w:val="hybridMultilevel"/>
    <w:tmpl w:val="340AC4C8"/>
    <w:lvl w:ilvl="0" w:tplc="04070001">
      <w:start w:val="1"/>
      <w:numFmt w:val="bullet"/>
      <w:lvlText w:val=""/>
      <w:lvlJc w:val="left"/>
      <w:pPr>
        <w:ind w:left="768" w:hanging="360"/>
      </w:pPr>
      <w:rPr>
        <w:rFonts w:ascii="Symbol" w:hAnsi="Symbol" w:hint="default"/>
      </w:rPr>
    </w:lvl>
    <w:lvl w:ilvl="1" w:tplc="04070003" w:tentative="1">
      <w:start w:val="1"/>
      <w:numFmt w:val="bullet"/>
      <w:lvlText w:val="o"/>
      <w:lvlJc w:val="left"/>
      <w:pPr>
        <w:ind w:left="1488" w:hanging="360"/>
      </w:pPr>
      <w:rPr>
        <w:rFonts w:ascii="Courier New" w:hAnsi="Courier New" w:cs="Courier New" w:hint="default"/>
      </w:rPr>
    </w:lvl>
    <w:lvl w:ilvl="2" w:tplc="04070005" w:tentative="1">
      <w:start w:val="1"/>
      <w:numFmt w:val="bullet"/>
      <w:lvlText w:val=""/>
      <w:lvlJc w:val="left"/>
      <w:pPr>
        <w:ind w:left="2208" w:hanging="360"/>
      </w:pPr>
      <w:rPr>
        <w:rFonts w:ascii="Wingdings" w:hAnsi="Wingdings" w:hint="default"/>
      </w:rPr>
    </w:lvl>
    <w:lvl w:ilvl="3" w:tplc="04070001" w:tentative="1">
      <w:start w:val="1"/>
      <w:numFmt w:val="bullet"/>
      <w:lvlText w:val=""/>
      <w:lvlJc w:val="left"/>
      <w:pPr>
        <w:ind w:left="2928" w:hanging="360"/>
      </w:pPr>
      <w:rPr>
        <w:rFonts w:ascii="Symbol" w:hAnsi="Symbol" w:hint="default"/>
      </w:rPr>
    </w:lvl>
    <w:lvl w:ilvl="4" w:tplc="04070003" w:tentative="1">
      <w:start w:val="1"/>
      <w:numFmt w:val="bullet"/>
      <w:lvlText w:val="o"/>
      <w:lvlJc w:val="left"/>
      <w:pPr>
        <w:ind w:left="3648" w:hanging="360"/>
      </w:pPr>
      <w:rPr>
        <w:rFonts w:ascii="Courier New" w:hAnsi="Courier New" w:cs="Courier New" w:hint="default"/>
      </w:rPr>
    </w:lvl>
    <w:lvl w:ilvl="5" w:tplc="04070005" w:tentative="1">
      <w:start w:val="1"/>
      <w:numFmt w:val="bullet"/>
      <w:lvlText w:val=""/>
      <w:lvlJc w:val="left"/>
      <w:pPr>
        <w:ind w:left="4368" w:hanging="360"/>
      </w:pPr>
      <w:rPr>
        <w:rFonts w:ascii="Wingdings" w:hAnsi="Wingdings" w:hint="default"/>
      </w:rPr>
    </w:lvl>
    <w:lvl w:ilvl="6" w:tplc="04070001" w:tentative="1">
      <w:start w:val="1"/>
      <w:numFmt w:val="bullet"/>
      <w:lvlText w:val=""/>
      <w:lvlJc w:val="left"/>
      <w:pPr>
        <w:ind w:left="5088" w:hanging="360"/>
      </w:pPr>
      <w:rPr>
        <w:rFonts w:ascii="Symbol" w:hAnsi="Symbol" w:hint="default"/>
      </w:rPr>
    </w:lvl>
    <w:lvl w:ilvl="7" w:tplc="04070003" w:tentative="1">
      <w:start w:val="1"/>
      <w:numFmt w:val="bullet"/>
      <w:lvlText w:val="o"/>
      <w:lvlJc w:val="left"/>
      <w:pPr>
        <w:ind w:left="5808" w:hanging="360"/>
      </w:pPr>
      <w:rPr>
        <w:rFonts w:ascii="Courier New" w:hAnsi="Courier New" w:cs="Courier New" w:hint="default"/>
      </w:rPr>
    </w:lvl>
    <w:lvl w:ilvl="8" w:tplc="04070005" w:tentative="1">
      <w:start w:val="1"/>
      <w:numFmt w:val="bullet"/>
      <w:lvlText w:val=""/>
      <w:lvlJc w:val="left"/>
      <w:pPr>
        <w:ind w:left="6528" w:hanging="360"/>
      </w:pPr>
      <w:rPr>
        <w:rFonts w:ascii="Wingdings" w:hAnsi="Wingdings" w:hint="default"/>
      </w:rPr>
    </w:lvl>
  </w:abstractNum>
  <w:abstractNum w:abstractNumId="13">
    <w:nsid w:val="3B782152"/>
    <w:multiLevelType w:val="hybridMultilevel"/>
    <w:tmpl w:val="B16E74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F527AFA"/>
    <w:multiLevelType w:val="hybridMultilevel"/>
    <w:tmpl w:val="2D149D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6D653DE"/>
    <w:multiLevelType w:val="hybridMultilevel"/>
    <w:tmpl w:val="4474AABC"/>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75632E1B"/>
    <w:multiLevelType w:val="hybridMultilevel"/>
    <w:tmpl w:val="FF3EB8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9CA0FBC"/>
    <w:multiLevelType w:val="hybridMultilevel"/>
    <w:tmpl w:val="6EF2AB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A3761E7"/>
    <w:multiLevelType w:val="hybridMultilevel"/>
    <w:tmpl w:val="C0503B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E9278F7"/>
    <w:multiLevelType w:val="hybridMultilevel"/>
    <w:tmpl w:val="EEFCDC1A"/>
    <w:lvl w:ilvl="0" w:tplc="663A5C22">
      <w:start w:val="2"/>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nsid w:val="7FB061A1"/>
    <w:multiLevelType w:val="hybridMultilevel"/>
    <w:tmpl w:val="4D0E9B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17"/>
  </w:num>
  <w:num w:numId="4">
    <w:abstractNumId w:val="11"/>
  </w:num>
  <w:num w:numId="5">
    <w:abstractNumId w:val="7"/>
  </w:num>
  <w:num w:numId="6">
    <w:abstractNumId w:val="1"/>
  </w:num>
  <w:num w:numId="7">
    <w:abstractNumId w:val="19"/>
  </w:num>
  <w:num w:numId="8">
    <w:abstractNumId w:val="9"/>
  </w:num>
  <w:num w:numId="9">
    <w:abstractNumId w:val="12"/>
  </w:num>
  <w:num w:numId="10">
    <w:abstractNumId w:val="22"/>
  </w:num>
  <w:num w:numId="11">
    <w:abstractNumId w:val="16"/>
  </w:num>
  <w:num w:numId="12">
    <w:abstractNumId w:val="6"/>
  </w:num>
  <w:num w:numId="13">
    <w:abstractNumId w:val="14"/>
  </w:num>
  <w:num w:numId="14">
    <w:abstractNumId w:val="2"/>
  </w:num>
  <w:num w:numId="15">
    <w:abstractNumId w:val="21"/>
  </w:num>
  <w:num w:numId="16">
    <w:abstractNumId w:val="3"/>
  </w:num>
  <w:num w:numId="17">
    <w:abstractNumId w:val="8"/>
  </w:num>
  <w:num w:numId="18">
    <w:abstractNumId w:val="26"/>
  </w:num>
  <w:num w:numId="19">
    <w:abstractNumId w:val="25"/>
  </w:num>
  <w:num w:numId="20">
    <w:abstractNumId w:val="5"/>
  </w:num>
  <w:num w:numId="21">
    <w:abstractNumId w:val="24"/>
  </w:num>
  <w:num w:numId="22">
    <w:abstractNumId w:val="27"/>
  </w:num>
  <w:num w:numId="23">
    <w:abstractNumId w:val="23"/>
  </w:num>
  <w:num w:numId="24">
    <w:abstractNumId w:val="0"/>
  </w:num>
  <w:num w:numId="25">
    <w:abstractNumId w:val="13"/>
  </w:num>
  <w:num w:numId="26">
    <w:abstractNumId w:val="15"/>
  </w:num>
  <w:num w:numId="27">
    <w:abstractNumId w:val="18"/>
  </w:num>
  <w:num w:numId="28">
    <w:abstractNumId w:val="2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5"/>
  <w:proofState w:spelling="clean" w:grammar="clean"/>
  <w:revisionView w:markup="0"/>
  <w:trackRevisions/>
  <w:defaultTabStop w:val="851"/>
  <w:hyphenationZone w:val="425"/>
  <w:drawingGridHorizontalSpacing w:val="851"/>
  <w:drawingGridVerticalSpacing w:val="85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4B88"/>
    <w:rsid w:val="00003C94"/>
    <w:rsid w:val="00033AAD"/>
    <w:rsid w:val="00042B3F"/>
    <w:rsid w:val="00057E19"/>
    <w:rsid w:val="0006539F"/>
    <w:rsid w:val="00066581"/>
    <w:rsid w:val="000802B3"/>
    <w:rsid w:val="000839A8"/>
    <w:rsid w:val="00084080"/>
    <w:rsid w:val="0008612A"/>
    <w:rsid w:val="000947CB"/>
    <w:rsid w:val="000A6DB1"/>
    <w:rsid w:val="000B6722"/>
    <w:rsid w:val="000C27F1"/>
    <w:rsid w:val="000C7221"/>
    <w:rsid w:val="000F2DA4"/>
    <w:rsid w:val="000F6520"/>
    <w:rsid w:val="000F76B8"/>
    <w:rsid w:val="00104136"/>
    <w:rsid w:val="00106EFA"/>
    <w:rsid w:val="00116DC0"/>
    <w:rsid w:val="00123430"/>
    <w:rsid w:val="0012466B"/>
    <w:rsid w:val="00124EEA"/>
    <w:rsid w:val="0013683E"/>
    <w:rsid w:val="00144919"/>
    <w:rsid w:val="00153B45"/>
    <w:rsid w:val="001629B2"/>
    <w:rsid w:val="00174635"/>
    <w:rsid w:val="00196D5F"/>
    <w:rsid w:val="001A00A1"/>
    <w:rsid w:val="001A13A6"/>
    <w:rsid w:val="001D42FC"/>
    <w:rsid w:val="0020051F"/>
    <w:rsid w:val="002031C0"/>
    <w:rsid w:val="00232776"/>
    <w:rsid w:val="002336F2"/>
    <w:rsid w:val="00240AF3"/>
    <w:rsid w:val="002504B7"/>
    <w:rsid w:val="002626CE"/>
    <w:rsid w:val="00270212"/>
    <w:rsid w:val="002A25F9"/>
    <w:rsid w:val="002C271F"/>
    <w:rsid w:val="002C3051"/>
    <w:rsid w:val="002D4C53"/>
    <w:rsid w:val="002F11B7"/>
    <w:rsid w:val="00347519"/>
    <w:rsid w:val="00354B88"/>
    <w:rsid w:val="003568D0"/>
    <w:rsid w:val="0036289A"/>
    <w:rsid w:val="003628EE"/>
    <w:rsid w:val="003670DB"/>
    <w:rsid w:val="00372933"/>
    <w:rsid w:val="00372CBF"/>
    <w:rsid w:val="00383319"/>
    <w:rsid w:val="00387F28"/>
    <w:rsid w:val="003A6833"/>
    <w:rsid w:val="003E0DAF"/>
    <w:rsid w:val="00400F51"/>
    <w:rsid w:val="0040230D"/>
    <w:rsid w:val="00410DD3"/>
    <w:rsid w:val="00412B80"/>
    <w:rsid w:val="00417457"/>
    <w:rsid w:val="00420313"/>
    <w:rsid w:val="00422DD8"/>
    <w:rsid w:val="00423257"/>
    <w:rsid w:val="00430516"/>
    <w:rsid w:val="00447964"/>
    <w:rsid w:val="004539C3"/>
    <w:rsid w:val="00454D39"/>
    <w:rsid w:val="004608ED"/>
    <w:rsid w:val="00466C6A"/>
    <w:rsid w:val="00467144"/>
    <w:rsid w:val="004709F7"/>
    <w:rsid w:val="004774EF"/>
    <w:rsid w:val="004A559F"/>
    <w:rsid w:val="004C35E8"/>
    <w:rsid w:val="004C6F8F"/>
    <w:rsid w:val="004E3A96"/>
    <w:rsid w:val="005058F2"/>
    <w:rsid w:val="00543A98"/>
    <w:rsid w:val="00550197"/>
    <w:rsid w:val="0055526B"/>
    <w:rsid w:val="00557CB0"/>
    <w:rsid w:val="00577128"/>
    <w:rsid w:val="005B1E43"/>
    <w:rsid w:val="005E3178"/>
    <w:rsid w:val="00604218"/>
    <w:rsid w:val="006267C1"/>
    <w:rsid w:val="006304FD"/>
    <w:rsid w:val="006317A9"/>
    <w:rsid w:val="00654886"/>
    <w:rsid w:val="00665B8B"/>
    <w:rsid w:val="006803D3"/>
    <w:rsid w:val="006C2E7B"/>
    <w:rsid w:val="006C3B58"/>
    <w:rsid w:val="006D4397"/>
    <w:rsid w:val="006E0475"/>
    <w:rsid w:val="006F1780"/>
    <w:rsid w:val="00710C14"/>
    <w:rsid w:val="007115FF"/>
    <w:rsid w:val="00711F7C"/>
    <w:rsid w:val="0071467F"/>
    <w:rsid w:val="00717D37"/>
    <w:rsid w:val="00733DD4"/>
    <w:rsid w:val="007605B3"/>
    <w:rsid w:val="007A1D78"/>
    <w:rsid w:val="007D0B00"/>
    <w:rsid w:val="008028C9"/>
    <w:rsid w:val="0080706C"/>
    <w:rsid w:val="008111C1"/>
    <w:rsid w:val="008152A1"/>
    <w:rsid w:val="0082285E"/>
    <w:rsid w:val="00824A05"/>
    <w:rsid w:val="00835650"/>
    <w:rsid w:val="00840315"/>
    <w:rsid w:val="00844BDC"/>
    <w:rsid w:val="00852621"/>
    <w:rsid w:val="00860577"/>
    <w:rsid w:val="00863218"/>
    <w:rsid w:val="008739A7"/>
    <w:rsid w:val="00882F93"/>
    <w:rsid w:val="00895DC6"/>
    <w:rsid w:val="008B2C1B"/>
    <w:rsid w:val="008C027E"/>
    <w:rsid w:val="008C2DDE"/>
    <w:rsid w:val="008C7739"/>
    <w:rsid w:val="008D3956"/>
    <w:rsid w:val="008D489C"/>
    <w:rsid w:val="008E515E"/>
    <w:rsid w:val="0094771F"/>
    <w:rsid w:val="009558AF"/>
    <w:rsid w:val="00962276"/>
    <w:rsid w:val="00964DD9"/>
    <w:rsid w:val="00974281"/>
    <w:rsid w:val="009803CB"/>
    <w:rsid w:val="0098167A"/>
    <w:rsid w:val="009A2B3F"/>
    <w:rsid w:val="009A5B9E"/>
    <w:rsid w:val="009A5F5B"/>
    <w:rsid w:val="009B079E"/>
    <w:rsid w:val="009C11CC"/>
    <w:rsid w:val="009C6942"/>
    <w:rsid w:val="009D02DF"/>
    <w:rsid w:val="009F1F21"/>
    <w:rsid w:val="00A06A1E"/>
    <w:rsid w:val="00A1358F"/>
    <w:rsid w:val="00A20FF3"/>
    <w:rsid w:val="00A301D3"/>
    <w:rsid w:val="00A323F9"/>
    <w:rsid w:val="00A347A5"/>
    <w:rsid w:val="00A371B0"/>
    <w:rsid w:val="00A453AB"/>
    <w:rsid w:val="00A5538C"/>
    <w:rsid w:val="00A70AFE"/>
    <w:rsid w:val="00A77356"/>
    <w:rsid w:val="00A80EB4"/>
    <w:rsid w:val="00A9143E"/>
    <w:rsid w:val="00A948F6"/>
    <w:rsid w:val="00AB6AFE"/>
    <w:rsid w:val="00AD46C7"/>
    <w:rsid w:val="00B042B3"/>
    <w:rsid w:val="00B33FB6"/>
    <w:rsid w:val="00B40ABB"/>
    <w:rsid w:val="00B52D8A"/>
    <w:rsid w:val="00B5387F"/>
    <w:rsid w:val="00B57511"/>
    <w:rsid w:val="00B64394"/>
    <w:rsid w:val="00BB5098"/>
    <w:rsid w:val="00BC59FC"/>
    <w:rsid w:val="00BF596F"/>
    <w:rsid w:val="00C11D1D"/>
    <w:rsid w:val="00C224DA"/>
    <w:rsid w:val="00C26BB4"/>
    <w:rsid w:val="00C301A5"/>
    <w:rsid w:val="00C3744F"/>
    <w:rsid w:val="00C5503A"/>
    <w:rsid w:val="00C555CE"/>
    <w:rsid w:val="00C56D4F"/>
    <w:rsid w:val="00CC0FE4"/>
    <w:rsid w:val="00CE79C6"/>
    <w:rsid w:val="00CF336D"/>
    <w:rsid w:val="00D2281C"/>
    <w:rsid w:val="00D25709"/>
    <w:rsid w:val="00D31D32"/>
    <w:rsid w:val="00D478BA"/>
    <w:rsid w:val="00D66614"/>
    <w:rsid w:val="00D6791D"/>
    <w:rsid w:val="00D97C8B"/>
    <w:rsid w:val="00DA03E6"/>
    <w:rsid w:val="00DB0A42"/>
    <w:rsid w:val="00DB388D"/>
    <w:rsid w:val="00DB7BF4"/>
    <w:rsid w:val="00DC055A"/>
    <w:rsid w:val="00DD5FD1"/>
    <w:rsid w:val="00DE17CA"/>
    <w:rsid w:val="00DE6113"/>
    <w:rsid w:val="00E14A6F"/>
    <w:rsid w:val="00E2039B"/>
    <w:rsid w:val="00E2325D"/>
    <w:rsid w:val="00E303B3"/>
    <w:rsid w:val="00E314EB"/>
    <w:rsid w:val="00E4489B"/>
    <w:rsid w:val="00E651E3"/>
    <w:rsid w:val="00E660B2"/>
    <w:rsid w:val="00E70C1A"/>
    <w:rsid w:val="00E73C01"/>
    <w:rsid w:val="00E924E2"/>
    <w:rsid w:val="00EB02FE"/>
    <w:rsid w:val="00EC2EA3"/>
    <w:rsid w:val="00EF0663"/>
    <w:rsid w:val="00F035EF"/>
    <w:rsid w:val="00F100E7"/>
    <w:rsid w:val="00F46F9E"/>
    <w:rsid w:val="00F51988"/>
    <w:rsid w:val="00F53033"/>
    <w:rsid w:val="00F65010"/>
    <w:rsid w:val="00F757EC"/>
    <w:rsid w:val="00F83266"/>
    <w:rsid w:val="00F96DC0"/>
    <w:rsid w:val="00FB3B4B"/>
    <w:rsid w:val="00FC6E3A"/>
    <w:rsid w:val="00FE72C7"/>
    <w:rsid w:val="00FF2F6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A8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orbel" w:eastAsiaTheme="minorHAnsi" w:hAnsi="Corbel" w:cstheme="minorHAnsi"/>
        <w:sz w:val="22"/>
        <w:szCs w:val="24"/>
        <w:lang w:val="de-DE" w:eastAsia="en-US" w:bidi="ar-SA"/>
      </w:rPr>
    </w:rPrDefault>
    <w:pPrDefault>
      <w:pPr>
        <w:spacing w:before="120" w:after="1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042B3F"/>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6042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7605B3"/>
    <w:pPr>
      <w:ind w:left="720"/>
      <w:contextualSpacing/>
    </w:pPr>
  </w:style>
  <w:style w:type="paragraph" w:customStyle="1" w:styleId="Default">
    <w:name w:val="Default"/>
    <w:rsid w:val="007A1D78"/>
    <w:pPr>
      <w:autoSpaceDE w:val="0"/>
      <w:autoSpaceDN w:val="0"/>
      <w:adjustRightInd w:val="0"/>
    </w:pPr>
    <w:rPr>
      <w:rFonts w:cs="Corbel"/>
      <w:color w:val="000000"/>
    </w:rPr>
  </w:style>
  <w:style w:type="character" w:styleId="Hyperlink">
    <w:name w:val="Hyperlink"/>
    <w:basedOn w:val="Absatz-Standardschriftart"/>
    <w:uiPriority w:val="99"/>
    <w:unhideWhenUsed/>
    <w:rsid w:val="00E14A6F"/>
    <w:rPr>
      <w:color w:val="0563C1" w:themeColor="hyperlink"/>
      <w:u w:val="single"/>
    </w:rPr>
  </w:style>
  <w:style w:type="character" w:customStyle="1" w:styleId="UnresolvedMention">
    <w:name w:val="Unresolved Mention"/>
    <w:basedOn w:val="Absatz-Standardschriftart"/>
    <w:uiPriority w:val="99"/>
    <w:semiHidden/>
    <w:unhideWhenUsed/>
    <w:rsid w:val="00E14A6F"/>
    <w:rPr>
      <w:color w:val="605E5C"/>
      <w:shd w:val="clear" w:color="auto" w:fill="E1DFDD"/>
    </w:rPr>
  </w:style>
  <w:style w:type="paragraph" w:styleId="Kopfzeile">
    <w:name w:val="header"/>
    <w:basedOn w:val="Standard"/>
    <w:link w:val="KopfzeileZchn"/>
    <w:uiPriority w:val="99"/>
    <w:unhideWhenUsed/>
    <w:rsid w:val="008739A7"/>
    <w:pPr>
      <w:tabs>
        <w:tab w:val="center" w:pos="4536"/>
        <w:tab w:val="right" w:pos="9072"/>
      </w:tabs>
      <w:spacing w:before="0" w:after="0"/>
    </w:pPr>
  </w:style>
  <w:style w:type="character" w:customStyle="1" w:styleId="KopfzeileZchn">
    <w:name w:val="Kopfzeile Zchn"/>
    <w:basedOn w:val="Absatz-Standardschriftart"/>
    <w:link w:val="Kopfzeile"/>
    <w:uiPriority w:val="99"/>
    <w:rsid w:val="008739A7"/>
  </w:style>
  <w:style w:type="paragraph" w:styleId="Fuzeile">
    <w:name w:val="footer"/>
    <w:basedOn w:val="Standard"/>
    <w:link w:val="FuzeileZchn"/>
    <w:uiPriority w:val="99"/>
    <w:unhideWhenUsed/>
    <w:rsid w:val="008739A7"/>
    <w:pPr>
      <w:tabs>
        <w:tab w:val="center" w:pos="4536"/>
        <w:tab w:val="right" w:pos="9072"/>
      </w:tabs>
      <w:spacing w:before="0" w:after="0"/>
    </w:pPr>
  </w:style>
  <w:style w:type="character" w:customStyle="1" w:styleId="FuzeileZchn">
    <w:name w:val="Fußzeile Zchn"/>
    <w:basedOn w:val="Absatz-Standardschriftart"/>
    <w:link w:val="Fuzeile"/>
    <w:uiPriority w:val="99"/>
    <w:rsid w:val="008739A7"/>
  </w:style>
  <w:style w:type="paragraph" w:styleId="Sprechblasentext">
    <w:name w:val="Balloon Text"/>
    <w:basedOn w:val="Standard"/>
    <w:link w:val="SprechblasentextZchn"/>
    <w:uiPriority w:val="99"/>
    <w:semiHidden/>
    <w:unhideWhenUsed/>
    <w:rsid w:val="00EC2EA3"/>
    <w:pPr>
      <w:spacing w:before="0"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C2EA3"/>
    <w:rPr>
      <w:rFonts w:ascii="Tahoma" w:hAnsi="Tahoma" w:cs="Tahoma"/>
      <w:sz w:val="16"/>
      <w:szCs w:val="16"/>
    </w:rPr>
  </w:style>
  <w:style w:type="character" w:styleId="BesuchterHyperlink">
    <w:name w:val="FollowedHyperlink"/>
    <w:basedOn w:val="Absatz-Standardschriftart"/>
    <w:uiPriority w:val="99"/>
    <w:semiHidden/>
    <w:unhideWhenUsed/>
    <w:rsid w:val="00860577"/>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orbel" w:eastAsiaTheme="minorHAnsi" w:hAnsi="Corbel" w:cstheme="minorHAnsi"/>
        <w:sz w:val="22"/>
        <w:szCs w:val="24"/>
        <w:lang w:val="de-DE" w:eastAsia="en-US" w:bidi="ar-SA"/>
      </w:rPr>
    </w:rPrDefault>
    <w:pPrDefault>
      <w:pPr>
        <w:spacing w:before="120" w:after="1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042B3F"/>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6042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7605B3"/>
    <w:pPr>
      <w:ind w:left="720"/>
      <w:contextualSpacing/>
    </w:pPr>
  </w:style>
  <w:style w:type="paragraph" w:customStyle="1" w:styleId="Default">
    <w:name w:val="Default"/>
    <w:rsid w:val="007A1D78"/>
    <w:pPr>
      <w:autoSpaceDE w:val="0"/>
      <w:autoSpaceDN w:val="0"/>
      <w:adjustRightInd w:val="0"/>
    </w:pPr>
    <w:rPr>
      <w:rFonts w:cs="Corbel"/>
      <w:color w:val="000000"/>
    </w:rPr>
  </w:style>
  <w:style w:type="character" w:styleId="Hyperlink">
    <w:name w:val="Hyperlink"/>
    <w:basedOn w:val="Absatz-Standardschriftart"/>
    <w:uiPriority w:val="99"/>
    <w:unhideWhenUsed/>
    <w:rsid w:val="00E14A6F"/>
    <w:rPr>
      <w:color w:val="0563C1" w:themeColor="hyperlink"/>
      <w:u w:val="single"/>
    </w:rPr>
  </w:style>
  <w:style w:type="character" w:customStyle="1" w:styleId="UnresolvedMention">
    <w:name w:val="Unresolved Mention"/>
    <w:basedOn w:val="Absatz-Standardschriftart"/>
    <w:uiPriority w:val="99"/>
    <w:semiHidden/>
    <w:unhideWhenUsed/>
    <w:rsid w:val="00E14A6F"/>
    <w:rPr>
      <w:color w:val="605E5C"/>
      <w:shd w:val="clear" w:color="auto" w:fill="E1DFDD"/>
    </w:rPr>
  </w:style>
  <w:style w:type="paragraph" w:styleId="Kopfzeile">
    <w:name w:val="header"/>
    <w:basedOn w:val="Standard"/>
    <w:link w:val="KopfzeileZchn"/>
    <w:uiPriority w:val="99"/>
    <w:unhideWhenUsed/>
    <w:rsid w:val="008739A7"/>
    <w:pPr>
      <w:tabs>
        <w:tab w:val="center" w:pos="4536"/>
        <w:tab w:val="right" w:pos="9072"/>
      </w:tabs>
      <w:spacing w:before="0" w:after="0"/>
    </w:pPr>
  </w:style>
  <w:style w:type="character" w:customStyle="1" w:styleId="KopfzeileZchn">
    <w:name w:val="Kopfzeile Zchn"/>
    <w:basedOn w:val="Absatz-Standardschriftart"/>
    <w:link w:val="Kopfzeile"/>
    <w:uiPriority w:val="99"/>
    <w:rsid w:val="008739A7"/>
  </w:style>
  <w:style w:type="paragraph" w:styleId="Fuzeile">
    <w:name w:val="footer"/>
    <w:basedOn w:val="Standard"/>
    <w:link w:val="FuzeileZchn"/>
    <w:uiPriority w:val="99"/>
    <w:unhideWhenUsed/>
    <w:rsid w:val="008739A7"/>
    <w:pPr>
      <w:tabs>
        <w:tab w:val="center" w:pos="4536"/>
        <w:tab w:val="right" w:pos="9072"/>
      </w:tabs>
      <w:spacing w:before="0" w:after="0"/>
    </w:pPr>
  </w:style>
  <w:style w:type="character" w:customStyle="1" w:styleId="FuzeileZchn">
    <w:name w:val="Fußzeile Zchn"/>
    <w:basedOn w:val="Absatz-Standardschriftart"/>
    <w:link w:val="Fuzeile"/>
    <w:uiPriority w:val="99"/>
    <w:rsid w:val="008739A7"/>
  </w:style>
  <w:style w:type="paragraph" w:styleId="Sprechblasentext">
    <w:name w:val="Balloon Text"/>
    <w:basedOn w:val="Standard"/>
    <w:link w:val="SprechblasentextZchn"/>
    <w:uiPriority w:val="99"/>
    <w:semiHidden/>
    <w:unhideWhenUsed/>
    <w:rsid w:val="00EC2EA3"/>
    <w:pPr>
      <w:spacing w:before="0"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C2EA3"/>
    <w:rPr>
      <w:rFonts w:ascii="Tahoma" w:hAnsi="Tahoma" w:cs="Tahoma"/>
      <w:sz w:val="16"/>
      <w:szCs w:val="16"/>
    </w:rPr>
  </w:style>
  <w:style w:type="character" w:styleId="BesuchterHyperlink">
    <w:name w:val="FollowedHyperlink"/>
    <w:basedOn w:val="Absatz-Standardschriftart"/>
    <w:uiPriority w:val="99"/>
    <w:semiHidden/>
    <w:unhideWhenUsed/>
    <w:rsid w:val="008605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release/python-368/" TargetMode="External"/><Relationship Id="rId26" Type="http://schemas.openxmlformats.org/officeDocument/2006/relationships/image" Target="media/image9.emf"/><Relationship Id="rId39" Type="http://schemas.openxmlformats.org/officeDocument/2006/relationships/image" Target="media/image22.emf"/><Relationship Id="rId21" Type="http://schemas.openxmlformats.org/officeDocument/2006/relationships/image" Target="media/image4.emf"/><Relationship Id="rId34" Type="http://schemas.openxmlformats.org/officeDocument/2006/relationships/image" Target="media/image17.emf"/><Relationship Id="rId42" Type="http://schemas.openxmlformats.org/officeDocument/2006/relationships/image" Target="media/image25.emf"/><Relationship Id="rId47" Type="http://schemas.openxmlformats.org/officeDocument/2006/relationships/image" Target="media/image30.emf"/><Relationship Id="rId50" Type="http://schemas.openxmlformats.org/officeDocument/2006/relationships/image" Target="media/image33.e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12.emf"/><Relationship Id="rId11" Type="http://schemas.openxmlformats.org/officeDocument/2006/relationships/hyperlink" Target="https://en.wikipedia.org/wiki/Raw_image_format" TargetMode="External"/><Relationship Id="rId24" Type="http://schemas.openxmlformats.org/officeDocument/2006/relationships/image" Target="media/image7.emf"/><Relationship Id="rId32" Type="http://schemas.openxmlformats.org/officeDocument/2006/relationships/image" Target="media/image15.emf"/><Relationship Id="rId37" Type="http://schemas.openxmlformats.org/officeDocument/2006/relationships/image" Target="media/image20.emf"/><Relationship Id="rId40" Type="http://schemas.openxmlformats.org/officeDocument/2006/relationships/image" Target="media/image23.emf"/><Relationship Id="rId45" Type="http://schemas.openxmlformats.org/officeDocument/2006/relationships/image" Target="media/image28.emf"/><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emf"/><Relationship Id="rId44" Type="http://schemas.openxmlformats.org/officeDocument/2006/relationships/image" Target="media/image27.emf"/><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s://www.astronomie.de/" TargetMode="External"/><Relationship Id="rId22" Type="http://schemas.openxmlformats.org/officeDocument/2006/relationships/image" Target="media/image5.emf"/><Relationship Id="rId27" Type="http://schemas.openxmlformats.org/officeDocument/2006/relationships/image" Target="media/image10.emf"/><Relationship Id="rId30" Type="http://schemas.openxmlformats.org/officeDocument/2006/relationships/image" Target="media/image13.emf"/><Relationship Id="rId35" Type="http://schemas.openxmlformats.org/officeDocument/2006/relationships/image" Target="media/image18.emf"/><Relationship Id="rId43" Type="http://schemas.openxmlformats.org/officeDocument/2006/relationships/image" Target="media/image26.emf"/><Relationship Id="rId48" Type="http://schemas.openxmlformats.org/officeDocument/2006/relationships/image" Target="media/image31.emf"/><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emf"/><Relationship Id="rId33" Type="http://schemas.openxmlformats.org/officeDocument/2006/relationships/image" Target="media/image16.emf"/><Relationship Id="rId38" Type="http://schemas.openxmlformats.org/officeDocument/2006/relationships/image" Target="media/image21.emf"/><Relationship Id="rId46" Type="http://schemas.openxmlformats.org/officeDocument/2006/relationships/image" Target="media/image29.emf"/><Relationship Id="rId20" Type="http://schemas.openxmlformats.org/officeDocument/2006/relationships/image" Target="media/image3.emf"/><Relationship Id="rId41"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emf"/><Relationship Id="rId28" Type="http://schemas.openxmlformats.org/officeDocument/2006/relationships/image" Target="media/image11.emf"/><Relationship Id="rId36" Type="http://schemas.openxmlformats.org/officeDocument/2006/relationships/image" Target="media/image19.emf"/><Relationship Id="rId49" Type="http://schemas.openxmlformats.org/officeDocument/2006/relationships/image" Target="media/image3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A20F3-262E-48FF-B023-31022CA6E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9259</Words>
  <Characters>58336</Characters>
  <Application>Microsoft Office Word</Application>
  <DocSecurity>0</DocSecurity>
  <Lines>486</Lines>
  <Paragraphs>134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67461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Manfred Gentsch</dc:creator>
  <cp:lastModifiedBy>rolf</cp:lastModifiedBy>
  <cp:revision>5</cp:revision>
  <dcterms:created xsi:type="dcterms:W3CDTF">2020-08-28T20:22:00Z</dcterms:created>
  <dcterms:modified xsi:type="dcterms:W3CDTF">2020-08-29T20:09:00Z</dcterms:modified>
</cp:coreProperties>
</file>